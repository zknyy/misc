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1A5C" w:rsidRPr="00B61A5C" w:rsidRDefault="00B61A5C" w:rsidP="00B61A5C">
      <w:pPr>
        <w:jc w:val="center"/>
        <w:rPr>
          <w:b/>
          <w:sz w:val="48"/>
        </w:rPr>
      </w:pPr>
      <w:r w:rsidRPr="00B61A5C">
        <w:rPr>
          <w:rFonts w:hint="eastAsia"/>
          <w:b/>
          <w:sz w:val="48"/>
        </w:rPr>
        <w:t>Nodejs</w:t>
      </w:r>
    </w:p>
    <w:p w:rsidR="006949B0" w:rsidRDefault="006949B0" w:rsidP="00B61A5C">
      <w:pPr>
        <w:pStyle w:val="1"/>
        <w:numPr>
          <w:ilvl w:val="0"/>
          <w:numId w:val="1"/>
        </w:numPr>
      </w:pPr>
      <w:r>
        <w:t>安装</w:t>
      </w:r>
      <w:r w:rsidR="001970E2">
        <w:rPr>
          <w:rFonts w:hint="eastAsia"/>
        </w:rPr>
        <w:t>Nodejs</w:t>
      </w:r>
    </w:p>
    <w:p w:rsidR="00607FDC" w:rsidRDefault="005548B0" w:rsidP="006039C6">
      <w:pPr>
        <w:pStyle w:val="2"/>
        <w:numPr>
          <w:ilvl w:val="1"/>
          <w:numId w:val="1"/>
        </w:numPr>
      </w:pPr>
      <w:r>
        <w:t>W</w:t>
      </w:r>
      <w:r w:rsidR="00B61A5C">
        <w:rPr>
          <w:rFonts w:hint="eastAsia"/>
        </w:rPr>
        <w:t>indows</w:t>
      </w:r>
    </w:p>
    <w:p w:rsidR="00B61A5C" w:rsidRDefault="001014F5" w:rsidP="00B61A5C">
      <w:r>
        <w:rPr>
          <w:rFonts w:hint="eastAsia"/>
        </w:rPr>
        <w:t>安装</w:t>
      </w:r>
      <w:r>
        <w:rPr>
          <w:rFonts w:hint="eastAsia"/>
        </w:rPr>
        <w:t xml:space="preserve"> </w:t>
      </w:r>
      <w:r>
        <w:rPr>
          <w:rFonts w:hint="eastAsia"/>
        </w:rPr>
        <w:t>：</w:t>
      </w:r>
      <w:hyperlink r:id="rId6" w:history="1">
        <w:r w:rsidRPr="00014B95">
          <w:rPr>
            <w:rStyle w:val="a3"/>
          </w:rPr>
          <w:t>https://nodejs.org/</w:t>
        </w:r>
      </w:hyperlink>
      <w:r>
        <w:t xml:space="preserve">  </w:t>
      </w:r>
      <w:r w:rsidR="00974CDC">
        <w:t>可以安装</w:t>
      </w:r>
      <w:r w:rsidR="00974CDC">
        <w:rPr>
          <w:rFonts w:hint="eastAsia"/>
        </w:rPr>
        <w:t xml:space="preserve">  node</w:t>
      </w:r>
      <w:r w:rsidR="00974CDC">
        <w:t xml:space="preserve">  </w:t>
      </w:r>
      <w:r w:rsidR="00974CDC">
        <w:t>和</w:t>
      </w:r>
      <w:r w:rsidR="00974CDC">
        <w:rPr>
          <w:rFonts w:hint="eastAsia"/>
        </w:rPr>
        <w:t xml:space="preserve">  npm</w:t>
      </w:r>
    </w:p>
    <w:p w:rsidR="006949B0" w:rsidRDefault="00A02D4E" w:rsidP="00B61A5C">
      <w:hyperlink r:id="rId7" w:history="1">
        <w:r w:rsidRPr="00CD4E93">
          <w:rPr>
            <w:rStyle w:val="a3"/>
          </w:rPr>
          <w:t>https://nodejs.org/download/</w:t>
        </w:r>
      </w:hyperlink>
      <w:r>
        <w:t xml:space="preserve"> </w:t>
      </w:r>
    </w:p>
    <w:p w:rsidR="00817569" w:rsidRDefault="006949B0" w:rsidP="00402576">
      <w:pPr>
        <w:pStyle w:val="2"/>
        <w:numPr>
          <w:ilvl w:val="1"/>
          <w:numId w:val="1"/>
        </w:numPr>
      </w:pPr>
      <w:r>
        <w:t>CentOS</w:t>
      </w:r>
    </w:p>
    <w:p w:rsidR="00817569" w:rsidRDefault="00817569" w:rsidP="00817569">
      <w:r>
        <w:rPr>
          <w:rFonts w:hint="eastAsia"/>
        </w:rPr>
        <w:t>安装</w:t>
      </w:r>
      <w:r>
        <w:rPr>
          <w:rFonts w:hint="eastAsia"/>
        </w:rPr>
        <w:t xml:space="preserve"> </w:t>
      </w:r>
      <w:r>
        <w:rPr>
          <w:rFonts w:hint="eastAsia"/>
        </w:rPr>
        <w:t>：</w:t>
      </w:r>
      <w:hyperlink r:id="rId8" w:history="1">
        <w:r w:rsidRPr="00014B95">
          <w:rPr>
            <w:rStyle w:val="a3"/>
          </w:rPr>
          <w:t>https://nodejs.org/</w:t>
        </w:r>
      </w:hyperlink>
      <w:r>
        <w:t xml:space="preserve">  </w:t>
      </w:r>
      <w:r>
        <w:t>可以安装</w:t>
      </w:r>
      <w:r>
        <w:rPr>
          <w:rFonts w:hint="eastAsia"/>
        </w:rPr>
        <w:t xml:space="preserve">  node</w:t>
      </w:r>
      <w:r>
        <w:t xml:space="preserve">  </w:t>
      </w:r>
      <w:r>
        <w:t>和</w:t>
      </w:r>
      <w:r>
        <w:rPr>
          <w:rFonts w:hint="eastAsia"/>
        </w:rPr>
        <w:t xml:space="preserve">  npm</w:t>
      </w:r>
    </w:p>
    <w:p w:rsidR="006949B0" w:rsidRDefault="006949B0" w:rsidP="00B61A5C"/>
    <w:p w:rsidR="00767C4D" w:rsidRDefault="00767C4D" w:rsidP="00402576">
      <w:pPr>
        <w:pStyle w:val="2"/>
        <w:numPr>
          <w:ilvl w:val="1"/>
          <w:numId w:val="1"/>
        </w:numPr>
      </w:pPr>
      <w:r>
        <w:t>np</w:t>
      </w:r>
      <w:r w:rsidR="004752A8">
        <w:t>m</w:t>
      </w:r>
    </w:p>
    <w:p w:rsidR="00767C4D" w:rsidRDefault="00A233DE" w:rsidP="00767C4D">
      <w:hyperlink r:id="rId9" w:history="1">
        <w:r w:rsidR="00767C4D" w:rsidRPr="00584E3E">
          <w:rPr>
            <w:rStyle w:val="a3"/>
          </w:rPr>
          <w:t>https://www.npmjs.com/</w:t>
        </w:r>
      </w:hyperlink>
      <w:r w:rsidR="00767C4D">
        <w:t xml:space="preserve"> </w:t>
      </w:r>
    </w:p>
    <w:p w:rsidR="00126B44" w:rsidRDefault="00126B44" w:rsidP="00402576">
      <w:pPr>
        <w:pStyle w:val="2"/>
        <w:numPr>
          <w:ilvl w:val="1"/>
          <w:numId w:val="1"/>
        </w:numPr>
      </w:pPr>
      <w:r>
        <w:t>WebStrome</w:t>
      </w:r>
    </w:p>
    <w:p w:rsidR="00A64541" w:rsidRDefault="00A64541" w:rsidP="00A64541">
      <w:r>
        <w:rPr>
          <w:rFonts w:hint="eastAsia"/>
        </w:rPr>
        <w:t>下载</w:t>
      </w:r>
      <w:r>
        <w:rPr>
          <w:rFonts w:hint="eastAsia"/>
        </w:rPr>
        <w:t xml:space="preserve"> </w:t>
      </w:r>
      <w:r>
        <w:rPr>
          <w:rFonts w:hint="eastAsia"/>
        </w:rPr>
        <w:t>：</w:t>
      </w:r>
      <w:r>
        <w:rPr>
          <w:rFonts w:hint="eastAsia"/>
        </w:rPr>
        <w:t xml:space="preserve"> </w:t>
      </w:r>
      <w:r w:rsidRPr="00A64541">
        <w:t>WebStorm 11.0.3.rar</w:t>
      </w:r>
      <w:r>
        <w:t xml:space="preserve">  </w:t>
      </w:r>
      <w:r>
        <w:t>或</w:t>
      </w:r>
      <w:r>
        <w:rPr>
          <w:rFonts w:hint="eastAsia"/>
        </w:rPr>
        <w:t xml:space="preserve">  </w:t>
      </w:r>
      <w:r w:rsidRPr="00A64541">
        <w:t>WebStorm-2017.1.tar.gz</w:t>
      </w:r>
    </w:p>
    <w:p w:rsidR="00A9686B" w:rsidRDefault="00890145" w:rsidP="00A9686B">
      <w:r>
        <w:t>然后用</w:t>
      </w:r>
      <w:r>
        <w:t>docker</w:t>
      </w:r>
      <w:r w:rsidR="006C0715">
        <w:t xml:space="preserve"> </w:t>
      </w:r>
      <w:r w:rsidR="006C0715">
        <w:t>见</w:t>
      </w:r>
      <w:r w:rsidR="006C0715">
        <w:rPr>
          <w:rFonts w:hint="eastAsia"/>
        </w:rPr>
        <w:t xml:space="preserve"> </w:t>
      </w:r>
      <w:r w:rsidR="006C0715">
        <w:rPr>
          <w:rFonts w:hint="eastAsia"/>
        </w:rPr>
        <w:t>：</w:t>
      </w:r>
      <w:r w:rsidR="006C0715">
        <w:rPr>
          <w:rFonts w:hint="eastAsia"/>
        </w:rPr>
        <w:t xml:space="preserve"> </w:t>
      </w:r>
      <w:hyperlink r:id="rId10" w:history="1">
        <w:r w:rsidR="00A9686B" w:rsidRPr="00014B95">
          <w:rPr>
            <w:rStyle w:val="a3"/>
          </w:rPr>
          <w:t>https://hub.docker.com/r/woailuoli993/jblse/</w:t>
        </w:r>
      </w:hyperlink>
    </w:p>
    <w:p w:rsidR="00C9117D" w:rsidRDefault="00C9117D" w:rsidP="00A9686B"/>
    <w:tbl>
      <w:tblPr>
        <w:tblStyle w:val="a4"/>
        <w:tblW w:w="11341" w:type="dxa"/>
        <w:tblInd w:w="-431" w:type="dxa"/>
        <w:tblLook w:val="04A0" w:firstRow="1" w:lastRow="0" w:firstColumn="1" w:lastColumn="0" w:noHBand="0" w:noVBand="1"/>
      </w:tblPr>
      <w:tblGrid>
        <w:gridCol w:w="11341"/>
      </w:tblGrid>
      <w:tr w:rsidR="006619B4" w:rsidTr="006619B4">
        <w:tc>
          <w:tcPr>
            <w:tcW w:w="11341" w:type="dxa"/>
          </w:tcPr>
          <w:p w:rsidR="006619B4" w:rsidRDefault="006619B4" w:rsidP="006619B4">
            <w:pPr>
              <w:widowControl/>
              <w:shd w:val="clear" w:color="auto" w:fill="F1F6FB"/>
              <w:jc w:val="left"/>
              <w:rPr>
                <w:rFonts w:ascii="Helvetica" w:hAnsi="Helvetica" w:cs="Helvetica"/>
                <w:color w:val="555555"/>
              </w:rPr>
            </w:pPr>
            <w:r>
              <w:rPr>
                <w:rStyle w:val="cardheading1myyk"/>
                <w:rFonts w:ascii="Helvetica" w:hAnsi="Helvetica" w:cs="Helvetica"/>
                <w:color w:val="555555"/>
              </w:rPr>
              <w:t>Full Description</w:t>
            </w:r>
          </w:p>
          <w:p w:rsidR="006619B4" w:rsidRDefault="006619B4" w:rsidP="006619B4">
            <w:pPr>
              <w:pStyle w:val="1"/>
              <w:rPr>
                <w:rFonts w:ascii="Helvetica" w:hAnsi="Helvetica" w:cs="Helvetica"/>
                <w:b w:val="0"/>
                <w:bCs w:val="0"/>
                <w:color w:val="147698"/>
                <w:sz w:val="36"/>
                <w:szCs w:val="36"/>
              </w:rPr>
            </w:pPr>
            <w:r>
              <w:rPr>
                <w:rFonts w:ascii="Helvetica" w:hAnsi="Helvetica" w:cs="Helvetica"/>
                <w:b w:val="0"/>
                <w:bCs w:val="0"/>
                <w:color w:val="147698"/>
                <w:sz w:val="36"/>
                <w:szCs w:val="36"/>
              </w:rPr>
              <w:t>jetbrains license server on docker</w:t>
            </w:r>
          </w:p>
          <w:p w:rsidR="006619B4" w:rsidRDefault="006619B4" w:rsidP="006619B4">
            <w:pPr>
              <w:pStyle w:val="a5"/>
              <w:rPr>
                <w:rFonts w:ascii="inherit" w:hAnsi="inherit" w:cs="Helvetica" w:hint="eastAsia"/>
                <w:color w:val="3DBAE5"/>
              </w:rPr>
            </w:pPr>
            <w:r>
              <w:rPr>
                <w:rFonts w:ascii="inherit" w:hAnsi="inherit" w:cs="Helvetica"/>
                <w:color w:val="3DBAE5"/>
              </w:rPr>
              <w:t>悄悄的干活，打枪的不要。</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感谢</w:t>
            </w:r>
            <w:hyperlink r:id="rId11" w:history="1">
              <w:r>
                <w:rPr>
                  <w:rStyle w:val="a3"/>
                  <w:rFonts w:ascii="Helvetica" w:hAnsi="Helvetica" w:cs="Helvetica"/>
                  <w:b w:val="0"/>
                  <w:bCs w:val="0"/>
                  <w:color w:val="22B8EB"/>
                </w:rPr>
                <w:t>@ilanyus</w:t>
              </w:r>
            </w:hyperlink>
            <w:r>
              <w:rPr>
                <w:rFonts w:ascii="Helvetica" w:hAnsi="Helvetica" w:cs="Helvetica"/>
                <w:b w:val="0"/>
                <w:bCs w:val="0"/>
                <w:color w:val="147698"/>
              </w:rPr>
              <w:t>发布的认证服务及认证工具。</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认证方法</w:t>
            </w:r>
            <w:r>
              <w:rPr>
                <w:rFonts w:ascii="Helvetica" w:hAnsi="Helvetica" w:cs="Helvetica"/>
                <w:b w:val="0"/>
                <w:bCs w:val="0"/>
                <w:color w:val="147698"/>
              </w:rPr>
              <w:t xml:space="preserve"> </w:t>
            </w:r>
            <w:r>
              <w:rPr>
                <w:rFonts w:ascii="Helvetica" w:hAnsi="Helvetica" w:cs="Helvetica"/>
                <w:b w:val="0"/>
                <w:bCs w:val="0"/>
                <w:color w:val="147698"/>
              </w:rPr>
              <w:t>（在使用后面的的步骤搭建好服务后）</w:t>
            </w:r>
          </w:p>
          <w:p w:rsidR="006619B4" w:rsidRPr="006619B4" w:rsidRDefault="006619B4" w:rsidP="006619B4"/>
          <w:p w:rsidR="006619B4" w:rsidRDefault="006619B4" w:rsidP="006619B4">
            <w:pPr>
              <w:pStyle w:val="a5"/>
              <w:rPr>
                <w:rFonts w:ascii="inherit" w:hAnsi="inherit" w:cs="Helvetica" w:hint="eastAsia"/>
                <w:color w:val="555555"/>
              </w:rPr>
            </w:pPr>
            <w:r>
              <w:rPr>
                <w:rFonts w:ascii="inherit" w:hAnsi="inherit" w:cs="Helvetica" w:hint="eastAsia"/>
                <w:noProof/>
                <w:color w:val="555555"/>
              </w:rPr>
              <w:lastRenderedPageBreak/>
              <w:drawing>
                <wp:inline distT="0" distB="0" distL="0" distR="0">
                  <wp:extent cx="6964750" cy="6430060"/>
                  <wp:effectExtent l="0" t="0" r="7620" b="8890"/>
                  <wp:docPr id="3" name="图片 3" descr="http://qiniu.heyuhua.com/jblse_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qiniu.heyuhua.com/jblse_sho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76589" cy="6440990"/>
                          </a:xfrm>
                          <a:prstGeom prst="rect">
                            <a:avLst/>
                          </a:prstGeom>
                          <a:noFill/>
                          <a:ln>
                            <a:noFill/>
                          </a:ln>
                        </pic:spPr>
                      </pic:pic>
                    </a:graphicData>
                  </a:graphic>
                </wp:inline>
              </w:drawing>
            </w:r>
            <w:r>
              <w:rPr>
                <w:rFonts w:ascii="inherit" w:hAnsi="inherit" w:cs="Helvetica"/>
                <w:color w:val="555555"/>
              </w:rPr>
              <w:br/>
            </w:r>
            <w:r>
              <w:rPr>
                <w:rFonts w:ascii="inherit" w:hAnsi="inherit" w:cs="Helvetica"/>
                <w:color w:val="555555"/>
              </w:rPr>
              <w:t>认证</w:t>
            </w:r>
            <w:r>
              <w:rPr>
                <w:rFonts w:ascii="inherit" w:hAnsi="inherit" w:cs="Helvetica"/>
                <w:color w:val="555555"/>
              </w:rPr>
              <w:t>jetbrains</w:t>
            </w:r>
            <w:r>
              <w:rPr>
                <w:rFonts w:ascii="inherit" w:hAnsi="inherit" w:cs="Helvetica"/>
                <w:color w:val="555555"/>
              </w:rPr>
              <w:t>系列</w:t>
            </w:r>
            <w:r>
              <w:rPr>
                <w:rFonts w:ascii="inherit" w:hAnsi="inherit" w:cs="Helvetica"/>
                <w:color w:val="555555"/>
              </w:rPr>
              <w:t>ide</w:t>
            </w:r>
            <w:r>
              <w:rPr>
                <w:rFonts w:ascii="inherit" w:hAnsi="inherit" w:cs="Helvetica"/>
                <w:color w:val="555555"/>
              </w:rPr>
              <w:t>时点选</w:t>
            </w:r>
            <w:r>
              <w:rPr>
                <w:rStyle w:val="HTML"/>
                <w:rFonts w:ascii="Consolas" w:hAnsi="Consolas"/>
                <w:color w:val="333333"/>
                <w:bdr w:val="single" w:sz="2" w:space="0" w:color="DFDFDF" w:frame="1"/>
                <w:shd w:val="clear" w:color="auto" w:fill="F8F8F8"/>
              </w:rPr>
              <w:t>license</w:t>
            </w:r>
            <w:r>
              <w:rPr>
                <w:rFonts w:ascii="inherit" w:hAnsi="inherit" w:cs="Helvetica"/>
                <w:color w:val="555555"/>
              </w:rPr>
              <w:t xml:space="preserve">, </w:t>
            </w:r>
            <w:r>
              <w:rPr>
                <w:rFonts w:ascii="inherit" w:hAnsi="inherit" w:cs="Helvetica"/>
                <w:color w:val="555555"/>
              </w:rPr>
              <w:t>并填写</w:t>
            </w:r>
            <w:r>
              <w:rPr>
                <w:rStyle w:val="HTML"/>
                <w:rFonts w:ascii="Consolas" w:hAnsi="Consolas"/>
                <w:color w:val="333333"/>
                <w:bdr w:val="single" w:sz="2" w:space="0" w:color="DFDFDF" w:frame="1"/>
                <w:shd w:val="clear" w:color="auto" w:fill="F8F8F8"/>
              </w:rPr>
              <w:t>http://127.0.0.1:20701</w:t>
            </w:r>
            <w:r>
              <w:rPr>
                <w:rFonts w:ascii="inherit" w:hAnsi="inherit" w:cs="Helvetica"/>
                <w:color w:val="555555"/>
              </w:rPr>
              <w:t>.</w:t>
            </w:r>
            <w:r>
              <w:rPr>
                <w:rFonts w:ascii="inherit" w:hAnsi="inherit" w:cs="Helvetica"/>
                <w:color w:val="555555"/>
              </w:rPr>
              <w:br/>
            </w:r>
            <w:r>
              <w:rPr>
                <w:rFonts w:ascii="inherit" w:hAnsi="inherit" w:cs="Helvetica"/>
                <w:color w:val="555555"/>
              </w:rPr>
              <w:t>如果要提供服务给团队使用，记得把</w:t>
            </w:r>
            <w:r>
              <w:rPr>
                <w:rStyle w:val="HTML"/>
                <w:rFonts w:ascii="Consolas" w:hAnsi="Consolas"/>
                <w:color w:val="333333"/>
                <w:bdr w:val="single" w:sz="2" w:space="0" w:color="DFDFDF" w:frame="1"/>
                <w:shd w:val="clear" w:color="auto" w:fill="F8F8F8"/>
              </w:rPr>
              <w:t>127.0.0.1</w:t>
            </w:r>
            <w:r>
              <w:rPr>
                <w:rStyle w:val="apple-converted-space"/>
                <w:rFonts w:ascii="inherit" w:hAnsi="inherit" w:cs="Helvetica"/>
                <w:color w:val="555555"/>
              </w:rPr>
              <w:t> </w:t>
            </w:r>
            <w:r>
              <w:rPr>
                <w:rFonts w:ascii="inherit" w:hAnsi="inherit" w:cs="Helvetica"/>
                <w:color w:val="555555"/>
              </w:rPr>
              <w:t>替换为</w:t>
            </w:r>
            <w:r>
              <w:rPr>
                <w:rFonts w:ascii="inherit" w:hAnsi="inherit" w:cs="Helvetica"/>
                <w:color w:val="555555"/>
              </w:rPr>
              <w:t xml:space="preserve"> </w:t>
            </w:r>
            <w:r>
              <w:rPr>
                <w:rFonts w:ascii="inherit" w:hAnsi="inherit" w:cs="Helvetica"/>
                <w:color w:val="555555"/>
              </w:rPr>
              <w:t>相应的外网</w:t>
            </w:r>
            <w:r>
              <w:rPr>
                <w:rFonts w:ascii="inherit" w:hAnsi="inherit" w:cs="Helvetica"/>
                <w:color w:val="555555"/>
              </w:rPr>
              <w:t>ip</w:t>
            </w:r>
            <w:r>
              <w:rPr>
                <w:rFonts w:ascii="inherit" w:hAnsi="inherit" w:cs="Helvetica"/>
                <w:color w:val="555555"/>
              </w:rPr>
              <w:t>。</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临时认证搭建</w:t>
            </w:r>
          </w:p>
          <w:p w:rsidR="006619B4" w:rsidRDefault="006619B4" w:rsidP="006619B4">
            <w:pPr>
              <w:pStyle w:val="HTML0"/>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-it --rm -p 20701:20701 woailuoli993/jblse:latest</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version 0.2.0</w:t>
            </w:r>
          </w:p>
          <w:p w:rsidR="006619B4" w:rsidRDefault="006619B4" w:rsidP="006619B4">
            <w:pPr>
              <w:pStyle w:val="a5"/>
              <w:rPr>
                <w:rFonts w:ascii="inherit" w:hAnsi="inherit" w:cs="Helvetica" w:hint="eastAsia"/>
                <w:color w:val="555555"/>
              </w:rPr>
            </w:pPr>
            <w:r>
              <w:rPr>
                <w:rFonts w:ascii="inherit" w:hAnsi="inherit" w:cs="Helvetica"/>
                <w:color w:val="555555"/>
              </w:rPr>
              <w:t>增加了自定义认证用户名参数。</w:t>
            </w:r>
          </w:p>
          <w:p w:rsidR="006619B4" w:rsidRDefault="006619B4" w:rsidP="006619B4">
            <w:pPr>
              <w:pStyle w:val="3"/>
              <w:rPr>
                <w:rFonts w:ascii="Helvetica" w:hAnsi="Helvetica" w:cs="Helvetica"/>
                <w:b w:val="0"/>
                <w:bCs w:val="0"/>
                <w:color w:val="147698"/>
              </w:rPr>
            </w:pPr>
            <w:r>
              <w:rPr>
                <w:rFonts w:ascii="Helvetica" w:hAnsi="Helvetica" w:cs="Helvetica"/>
                <w:b w:val="0"/>
                <w:bCs w:val="0"/>
                <w:color w:val="147698"/>
              </w:rPr>
              <w:lastRenderedPageBreak/>
              <w:t>usage</w:t>
            </w:r>
          </w:p>
          <w:p w:rsidR="006619B4" w:rsidRDefault="006619B4" w:rsidP="006619B4">
            <w:pPr>
              <w:widowControl/>
              <w:numPr>
                <w:ilvl w:val="0"/>
                <w:numId w:val="2"/>
              </w:numPr>
              <w:jc w:val="left"/>
              <w:rPr>
                <w:rFonts w:ascii="inherit" w:hAnsi="inherit" w:cs="Helvetica" w:hint="eastAsia"/>
                <w:color w:val="555555"/>
              </w:rPr>
            </w:pPr>
            <w:r>
              <w:rPr>
                <w:rStyle w:val="HTML"/>
                <w:rFonts w:ascii="Consolas" w:hAnsi="Consolas"/>
                <w:color w:val="333333"/>
                <w:bdr w:val="single" w:sz="2" w:space="0" w:color="DFDFDF" w:frame="1"/>
                <w:shd w:val="clear" w:color="auto" w:fill="F8F8F8"/>
              </w:rPr>
              <w:t>docker pull woailuoli993/jblse:0.2.0</w:t>
            </w:r>
          </w:p>
          <w:p w:rsidR="006619B4" w:rsidRDefault="006619B4" w:rsidP="006619B4">
            <w:pPr>
              <w:pStyle w:val="a5"/>
              <w:numPr>
                <w:ilvl w:val="0"/>
                <w:numId w:val="3"/>
              </w:numPr>
              <w:rPr>
                <w:rFonts w:ascii="inherit" w:hAnsi="inherit" w:cs="Helvetica" w:hint="eastAsia"/>
                <w:color w:val="555555"/>
              </w:rPr>
            </w:pPr>
            <w:r>
              <w:rPr>
                <w:rFonts w:ascii="inherit" w:hAnsi="inherit" w:cs="Helvetica"/>
                <w:color w:val="555555"/>
              </w:rPr>
              <w:t>使用默认认证用户名</w:t>
            </w:r>
          </w:p>
          <w:p w:rsidR="006619B4" w:rsidRDefault="006619B4" w:rsidP="006619B4">
            <w:pPr>
              <w:pStyle w:val="HTML0"/>
              <w:numPr>
                <w:ilvl w:val="0"/>
                <w:numId w:val="3"/>
              </w:numPr>
              <w:tabs>
                <w:tab w:val="clear" w:pos="720"/>
              </w:tabs>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-d --name="jblse" -p 20701:20701 woailuoli993/jblse:0.2.0</w:t>
            </w:r>
          </w:p>
          <w:p w:rsidR="006619B4" w:rsidRDefault="006619B4" w:rsidP="006619B4">
            <w:pPr>
              <w:pStyle w:val="a5"/>
              <w:numPr>
                <w:ilvl w:val="0"/>
                <w:numId w:val="3"/>
              </w:numPr>
              <w:rPr>
                <w:rFonts w:ascii="inherit" w:hAnsi="inherit" w:cs="Helvetica" w:hint="eastAsia"/>
                <w:color w:val="555555"/>
              </w:rPr>
            </w:pPr>
            <w:r>
              <w:rPr>
                <w:rFonts w:ascii="inherit" w:hAnsi="inherit" w:cs="Helvetica"/>
                <w:color w:val="555555"/>
              </w:rPr>
              <w:t>使用自定义用户名</w:t>
            </w:r>
          </w:p>
          <w:p w:rsidR="006619B4" w:rsidRDefault="006619B4" w:rsidP="006619B4">
            <w:pPr>
              <w:pStyle w:val="HTML0"/>
              <w:numPr>
                <w:ilvl w:val="0"/>
                <w:numId w:val="3"/>
              </w:numPr>
              <w:tabs>
                <w:tab w:val="clear" w:pos="720"/>
              </w:tabs>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-d --name="jblse" -p 20701:20701 woailuoli993/jblse:0.2.0 -u coldplay</w:t>
            </w:r>
          </w:p>
          <w:p w:rsidR="006619B4" w:rsidRDefault="006619B4" w:rsidP="006619B4">
            <w:pPr>
              <w:pStyle w:val="a5"/>
              <w:ind w:left="720"/>
              <w:rPr>
                <w:rFonts w:ascii="inherit" w:hAnsi="inherit" w:cs="Helvetica" w:hint="eastAsia"/>
                <w:color w:val="555555"/>
              </w:rPr>
            </w:pPr>
            <w:r>
              <w:rPr>
                <w:rFonts w:ascii="inherit" w:hAnsi="inherit" w:cs="Helvetica"/>
                <w:color w:val="555555"/>
              </w:rPr>
              <w:t>以上命令建立了一个认证用户名为</w:t>
            </w:r>
            <w:r>
              <w:rPr>
                <w:rStyle w:val="HTML"/>
                <w:rFonts w:ascii="Consolas" w:hAnsi="Consolas"/>
                <w:color w:val="333333"/>
                <w:bdr w:val="single" w:sz="2" w:space="0" w:color="DFDFDF" w:frame="1"/>
                <w:shd w:val="clear" w:color="auto" w:fill="F8F8F8"/>
              </w:rPr>
              <w:t>coldplay</w:t>
            </w:r>
            <w:r>
              <w:rPr>
                <w:rFonts w:ascii="inherit" w:hAnsi="inherit" w:cs="Helvetica"/>
                <w:color w:val="555555"/>
              </w:rPr>
              <w:t>的认证服务。</w:t>
            </w:r>
          </w:p>
          <w:p w:rsidR="006619B4" w:rsidRDefault="006619B4" w:rsidP="006619B4">
            <w:pPr>
              <w:pStyle w:val="a5"/>
              <w:rPr>
                <w:rFonts w:ascii="inherit" w:hAnsi="inherit" w:cs="Helvetica" w:hint="eastAsia"/>
                <w:color w:val="3DBAE5"/>
              </w:rPr>
            </w:pPr>
            <w:r>
              <w:rPr>
                <w:rFonts w:ascii="inherit" w:hAnsi="inherit" w:cs="Helvetica"/>
                <w:color w:val="3DBAE5"/>
              </w:rPr>
              <w:t>如果不想用这个端口，</w:t>
            </w:r>
            <w:r>
              <w:rPr>
                <w:rStyle w:val="apple-converted-space"/>
                <w:rFonts w:ascii="inherit" w:hAnsi="inherit" w:cs="Helvetica"/>
                <w:color w:val="3DBAE5"/>
              </w:rPr>
              <w:t> </w:t>
            </w:r>
            <w:r>
              <w:rPr>
                <w:rStyle w:val="HTML"/>
                <w:rFonts w:ascii="Consolas" w:hAnsi="Consolas"/>
                <w:color w:val="333333"/>
                <w:bdr w:val="single" w:sz="2" w:space="0" w:color="DFDFDF" w:frame="1"/>
                <w:shd w:val="clear" w:color="auto" w:fill="F8F8F8"/>
              </w:rPr>
              <w:t>-p</w:t>
            </w:r>
            <w:r>
              <w:rPr>
                <w:rStyle w:val="apple-converted-space"/>
                <w:rFonts w:ascii="inherit" w:hAnsi="inherit" w:cs="Helvetica"/>
                <w:color w:val="3DBAE5"/>
              </w:rPr>
              <w:t> </w:t>
            </w:r>
            <w:r>
              <w:rPr>
                <w:rFonts w:ascii="inherit" w:hAnsi="inherit" w:cs="Helvetica"/>
                <w:color w:val="3DBAE5"/>
              </w:rPr>
              <w:t>后面的</w:t>
            </w:r>
            <w:r>
              <w:rPr>
                <w:rFonts w:ascii="inherit" w:hAnsi="inherit" w:cs="Helvetica"/>
                <w:color w:val="3DBAE5"/>
              </w:rPr>
              <w:t xml:space="preserve"> </w:t>
            </w:r>
            <w:r>
              <w:rPr>
                <w:rFonts w:ascii="inherit" w:hAnsi="inherit" w:cs="Helvetica"/>
                <w:color w:val="3DBAE5"/>
              </w:rPr>
              <w:t>第一个</w:t>
            </w:r>
            <w:r>
              <w:rPr>
                <w:rFonts w:ascii="inherit" w:hAnsi="inherit" w:cs="Helvetica"/>
                <w:color w:val="3DBAE5"/>
              </w:rPr>
              <w:t xml:space="preserve">20701 </w:t>
            </w:r>
            <w:r>
              <w:rPr>
                <w:rFonts w:ascii="inherit" w:hAnsi="inherit" w:cs="Helvetica"/>
                <w:color w:val="3DBAE5"/>
              </w:rPr>
              <w:t>也可以修改成别的。</w:t>
            </w:r>
          </w:p>
          <w:p w:rsidR="006619B4" w:rsidRPr="006619B4" w:rsidRDefault="006619B4" w:rsidP="00A9686B"/>
        </w:tc>
      </w:tr>
    </w:tbl>
    <w:p w:rsidR="00C9117D" w:rsidRDefault="00C9117D" w:rsidP="00A9686B"/>
    <w:p w:rsidR="00A9686B" w:rsidRPr="00A9686B" w:rsidRDefault="00A9686B" w:rsidP="00A9686B"/>
    <w:p w:rsidR="008565DC" w:rsidRDefault="008565DC" w:rsidP="00402576">
      <w:pPr>
        <w:pStyle w:val="2"/>
        <w:numPr>
          <w:ilvl w:val="1"/>
          <w:numId w:val="1"/>
        </w:numPr>
      </w:pPr>
      <w:r>
        <w:rPr>
          <w:rFonts w:hint="eastAsia"/>
        </w:rPr>
        <w:t xml:space="preserve">Web </w:t>
      </w:r>
      <w:r>
        <w:rPr>
          <w:rFonts w:hint="eastAsia"/>
        </w:rPr>
        <w:t>框架</w:t>
      </w:r>
    </w:p>
    <w:p w:rsidR="00202170" w:rsidRDefault="00202170" w:rsidP="008565DC">
      <w:r>
        <w:t>各种框架介绍：</w:t>
      </w:r>
    </w:p>
    <w:p w:rsidR="008565DC" w:rsidRDefault="00A233DE" w:rsidP="008565DC">
      <w:hyperlink r:id="rId13" w:history="1">
        <w:r w:rsidR="008565DC" w:rsidRPr="00584E3E">
          <w:rPr>
            <w:rStyle w:val="a3"/>
          </w:rPr>
          <w:t>http://www.cnblogs.com/lhb25/p/10-best-node-js-mvc-frameworks.html</w:t>
        </w:r>
      </w:hyperlink>
    </w:p>
    <w:p w:rsidR="008565DC" w:rsidRDefault="00A233DE" w:rsidP="008565DC">
      <w:hyperlink r:id="rId14" w:history="1">
        <w:r w:rsidR="00E76C02" w:rsidRPr="00584E3E">
          <w:rPr>
            <w:rStyle w:val="a3"/>
          </w:rPr>
          <w:t>http://ourjs.com/detail/15%E4%B8%AA%E6%9C%80%E5%A5%BD%E7%94%A8%E7%9A%84node-js%E5%90%8E%E7%AB%AF%E6%A1%86%E6%9E%B6</w:t>
        </w:r>
      </w:hyperlink>
    </w:p>
    <w:p w:rsidR="00E76C02" w:rsidRDefault="00A233DE" w:rsidP="008565DC">
      <w:hyperlink r:id="rId15" w:history="1">
        <w:r w:rsidR="00E76C02" w:rsidRPr="00584E3E">
          <w:rPr>
            <w:rStyle w:val="a3"/>
          </w:rPr>
          <w:t>http://www.techweb.com.cn/network/system/2015-12-11/2240069.shtml</w:t>
        </w:r>
      </w:hyperlink>
    </w:p>
    <w:p w:rsidR="00B8796C" w:rsidRDefault="00A233DE" w:rsidP="008565DC">
      <w:hyperlink r:id="rId16" w:history="1">
        <w:r w:rsidR="00B8796C" w:rsidRPr="00584E3E">
          <w:rPr>
            <w:rStyle w:val="a3"/>
          </w:rPr>
          <w:t>http://www.csdn.net/article/2014-03-25/2818964-web-application-frameworks-for-node-js</w:t>
        </w:r>
      </w:hyperlink>
    </w:p>
    <w:p w:rsidR="00B8796C" w:rsidRDefault="00B8796C" w:rsidP="008565DC"/>
    <w:p w:rsidR="00817569" w:rsidRDefault="00817569" w:rsidP="00402576">
      <w:pPr>
        <w:pStyle w:val="2"/>
        <w:numPr>
          <w:ilvl w:val="1"/>
          <w:numId w:val="1"/>
        </w:numPr>
      </w:pPr>
      <w:r>
        <w:rPr>
          <w:rFonts w:hint="eastAsia"/>
        </w:rPr>
        <w:t>Express</w:t>
      </w:r>
    </w:p>
    <w:p w:rsidR="006949B0" w:rsidRDefault="00A233DE" w:rsidP="00B61A5C">
      <w:hyperlink r:id="rId17" w:history="1">
        <w:r w:rsidR="006949B0" w:rsidRPr="00014B95">
          <w:rPr>
            <w:rStyle w:val="a3"/>
          </w:rPr>
          <w:t>https://www.npmjs.com/package/express-generator</w:t>
        </w:r>
      </w:hyperlink>
    </w:p>
    <w:p w:rsidR="006949B0" w:rsidRDefault="008D562E" w:rsidP="00B61A5C">
      <w:r w:rsidRPr="008D562E">
        <w:t>npm i -g express-generator</w:t>
      </w:r>
    </w:p>
    <w:p w:rsidR="00442E20" w:rsidRDefault="00442E20" w:rsidP="00B61A5C"/>
    <w:p w:rsidR="00B514C5" w:rsidRDefault="00A233DE" w:rsidP="00B61A5C">
      <w:hyperlink r:id="rId18" w:history="1">
        <w:r w:rsidR="00442E20" w:rsidRPr="00584E3E">
          <w:rPr>
            <w:rStyle w:val="a3"/>
          </w:rPr>
          <w:t>https://github.com/expressjs/generator</w:t>
        </w:r>
      </w:hyperlink>
      <w:r w:rsidR="00442E20">
        <w:t xml:space="preserve">　</w:t>
      </w:r>
    </w:p>
    <w:p w:rsidR="00B514C5" w:rsidRDefault="00B514C5" w:rsidP="00B61A5C">
      <w:r>
        <w:t>中文站点：</w:t>
      </w:r>
      <w:r>
        <w:rPr>
          <w:rFonts w:hint="eastAsia"/>
        </w:rPr>
        <w:t xml:space="preserve"> </w:t>
      </w:r>
      <w:hyperlink r:id="rId19" w:history="1">
        <w:r w:rsidRPr="00584E3E">
          <w:rPr>
            <w:rStyle w:val="a3"/>
          </w:rPr>
          <w:t>http://www.expressjs.com.cn/</w:t>
        </w:r>
      </w:hyperlink>
    </w:p>
    <w:p w:rsidR="00B514C5" w:rsidRDefault="00E21530" w:rsidP="00402576">
      <w:pPr>
        <w:pStyle w:val="2"/>
        <w:numPr>
          <w:ilvl w:val="1"/>
          <w:numId w:val="1"/>
        </w:numPr>
      </w:pPr>
      <w:r>
        <w:t>AngularJS</w:t>
      </w:r>
    </w:p>
    <w:p w:rsidR="008121A3" w:rsidRPr="008121A3" w:rsidRDefault="00FB49DB" w:rsidP="008121A3">
      <w:r>
        <w:t>英文</w:t>
      </w:r>
      <w:r w:rsidR="005F5DD0">
        <w:t>网站：</w:t>
      </w:r>
      <w:r w:rsidR="005F5DD0">
        <w:rPr>
          <w:rFonts w:hint="eastAsia"/>
        </w:rPr>
        <w:t xml:space="preserve"> </w:t>
      </w:r>
      <w:hyperlink r:id="rId20" w:history="1">
        <w:r w:rsidR="005F5DD0" w:rsidRPr="00584E3E">
          <w:rPr>
            <w:rStyle w:val="a3"/>
          </w:rPr>
          <w:t>https://angularjs.org/</w:t>
        </w:r>
      </w:hyperlink>
      <w:r w:rsidR="005F5DD0">
        <w:t xml:space="preserve"> </w:t>
      </w:r>
    </w:p>
    <w:p w:rsidR="00E21530" w:rsidRDefault="008121A3" w:rsidP="00B61A5C">
      <w:r>
        <w:t>中文网站</w:t>
      </w:r>
      <w:r>
        <w:rPr>
          <w:rFonts w:hint="eastAsia"/>
        </w:rPr>
        <w:t>：</w:t>
      </w:r>
      <w:r w:rsidR="00EE4B4E">
        <w:rPr>
          <w:rFonts w:hint="eastAsia"/>
        </w:rPr>
        <w:t xml:space="preserve"> </w:t>
      </w:r>
      <w:hyperlink r:id="rId21" w:history="1">
        <w:r w:rsidR="00E21530" w:rsidRPr="00584E3E">
          <w:rPr>
            <w:rStyle w:val="a3"/>
          </w:rPr>
          <w:t>https://angular.cn/</w:t>
        </w:r>
      </w:hyperlink>
    </w:p>
    <w:p w:rsidR="007120AA" w:rsidRDefault="007120AA" w:rsidP="00B61A5C"/>
    <w:p w:rsidR="007120AA" w:rsidRPr="007120AA" w:rsidRDefault="007120AA" w:rsidP="00B61A5C"/>
    <w:p w:rsidR="008121A3" w:rsidRDefault="008121A3" w:rsidP="00B71A1D">
      <w:r>
        <w:t>NgNice</w:t>
      </w:r>
      <w:r w:rsidR="00B71A1D">
        <w:t xml:space="preserve">：　</w:t>
      </w:r>
      <w:r>
        <w:t>站点：</w:t>
      </w:r>
      <w:hyperlink r:id="rId22" w:history="1">
        <w:r>
          <w:rPr>
            <w:rStyle w:val="a3"/>
            <w:rFonts w:ascii="Segoe UI" w:hAnsi="Segoe UI" w:cs="Segoe UI"/>
            <w:color w:val="0366D6"/>
            <w:u w:val="none"/>
          </w:rPr>
          <w:t>http://ngnice.com/</w:t>
        </w:r>
      </w:hyperlink>
      <w:r w:rsidR="00465DA0">
        <w:t xml:space="preserve">　</w:t>
      </w:r>
      <w:r>
        <w:t xml:space="preserve">NgNice </w:t>
      </w:r>
      <w:r>
        <w:t>站点是由一批</w:t>
      </w:r>
      <w:r>
        <w:t xml:space="preserve"> Angular.js </w:t>
      </w:r>
      <w:r>
        <w:t>爱好者发起的，致力于打造一个</w:t>
      </w:r>
      <w:r>
        <w:t xml:space="preserve"> Angular.js </w:t>
      </w:r>
      <w:r>
        <w:t>的学习和经验分享平台</w:t>
      </w:r>
      <w:r w:rsidR="0077093C">
        <w:t xml:space="preserve">　　</w:t>
      </w:r>
      <w:hyperlink r:id="rId23" w:history="1">
        <w:r w:rsidR="0077093C" w:rsidRPr="00584E3E">
          <w:rPr>
            <w:rStyle w:val="a3"/>
          </w:rPr>
          <w:t>https://github.com/angular-cn/ng-nice</w:t>
        </w:r>
      </w:hyperlink>
      <w:r w:rsidR="0077093C">
        <w:t xml:space="preserve">　</w:t>
      </w:r>
    </w:p>
    <w:p w:rsidR="00C23F0C" w:rsidRPr="00402576" w:rsidRDefault="00C23F0C" w:rsidP="00402576">
      <w:pPr>
        <w:pStyle w:val="2"/>
        <w:numPr>
          <w:ilvl w:val="1"/>
          <w:numId w:val="1"/>
        </w:numPr>
      </w:pPr>
      <w:r w:rsidRPr="00402576">
        <w:lastRenderedPageBreak/>
        <w:t>框架选择</w:t>
      </w:r>
      <w:r w:rsidR="00C116E5">
        <w:rPr>
          <w:rFonts w:hint="eastAsia"/>
        </w:rPr>
        <w:t xml:space="preserve"> </w:t>
      </w:r>
    </w:p>
    <w:tbl>
      <w:tblPr>
        <w:tblStyle w:val="a4"/>
        <w:tblW w:w="0" w:type="auto"/>
        <w:tblLook w:val="04A0" w:firstRow="1" w:lastRow="0" w:firstColumn="1" w:lastColumn="0" w:noHBand="0" w:noVBand="1"/>
      </w:tblPr>
      <w:tblGrid>
        <w:gridCol w:w="10456"/>
      </w:tblGrid>
      <w:tr w:rsidR="00C16562" w:rsidTr="00C16562">
        <w:tc>
          <w:tcPr>
            <w:tcW w:w="10456" w:type="dxa"/>
          </w:tcPr>
          <w:p w:rsidR="00C16562" w:rsidRDefault="00A233DE" w:rsidP="00C16562">
            <w:pPr>
              <w:pStyle w:val="a5"/>
              <w:shd w:val="clear" w:color="auto" w:fill="FFFFFF"/>
              <w:spacing w:before="0" w:beforeAutospacing="0" w:after="0" w:afterAutospacing="0"/>
              <w:rPr>
                <w:rFonts w:ascii="Arial" w:hAnsi="Arial" w:cs="Arial"/>
                <w:color w:val="000000"/>
                <w:sz w:val="21"/>
                <w:szCs w:val="21"/>
              </w:rPr>
            </w:pPr>
            <w:hyperlink r:id="rId24" w:tgtFrame="_blank" w:tooltip="Node.js知识库" w:history="1">
              <w:r w:rsidR="00C16562">
                <w:rPr>
                  <w:rStyle w:val="a3"/>
                  <w:rFonts w:ascii="Arial" w:hAnsi="Arial" w:cs="Arial"/>
                  <w:b/>
                  <w:bCs/>
                  <w:color w:val="DF3434"/>
                  <w:sz w:val="21"/>
                  <w:szCs w:val="21"/>
                </w:rPr>
                <w:t>Node.js</w:t>
              </w:r>
            </w:hyperlink>
            <w:r w:rsidR="00C16562">
              <w:rPr>
                <w:rFonts w:ascii="Arial" w:hAnsi="Arial" w:cs="Arial"/>
                <w:color w:val="000000"/>
                <w:sz w:val="21"/>
                <w:szCs w:val="21"/>
              </w:rPr>
              <w:t>非常适用于</w:t>
            </w:r>
            <w:r w:rsidR="00C16562">
              <w:rPr>
                <w:rFonts w:ascii="Arial" w:hAnsi="Arial" w:cs="Arial"/>
                <w:color w:val="000000"/>
                <w:sz w:val="21"/>
                <w:szCs w:val="21"/>
              </w:rPr>
              <w:t>Web</w:t>
            </w:r>
            <w:r w:rsidR="00C16562">
              <w:rPr>
                <w:rFonts w:ascii="Arial" w:hAnsi="Arial" w:cs="Arial"/>
                <w:color w:val="000000"/>
                <w:sz w:val="21"/>
                <w:szCs w:val="21"/>
              </w:rPr>
              <w:t>开发，但是现在无论是一个网站，还是</w:t>
            </w:r>
            <w:r w:rsidR="00C16562">
              <w:rPr>
                <w:rFonts w:ascii="Arial" w:hAnsi="Arial" w:cs="Arial"/>
                <w:color w:val="000000"/>
                <w:sz w:val="21"/>
                <w:szCs w:val="21"/>
              </w:rPr>
              <w:t>Web App</w:t>
            </w:r>
            <w:r w:rsidR="00C16562">
              <w:rPr>
                <w:rFonts w:ascii="Arial" w:hAnsi="Arial" w:cs="Arial"/>
                <w:color w:val="000000"/>
                <w:sz w:val="21"/>
                <w:szCs w:val="21"/>
              </w:rPr>
              <w:t>都已经成为包括很多不同部分，如前端、</w:t>
            </w:r>
            <w:hyperlink r:id="rId25" w:tgtFrame="_blank" w:tooltip="MySQL知识库" w:history="1">
              <w:r w:rsidR="00C16562">
                <w:rPr>
                  <w:rStyle w:val="a3"/>
                  <w:rFonts w:ascii="Arial" w:hAnsi="Arial" w:cs="Arial"/>
                  <w:b/>
                  <w:bCs/>
                  <w:color w:val="DF3434"/>
                  <w:sz w:val="21"/>
                  <w:szCs w:val="21"/>
                </w:rPr>
                <w:t>数据库</w:t>
              </w:r>
            </w:hyperlink>
            <w:r w:rsidR="00C16562">
              <w:rPr>
                <w:rFonts w:ascii="Arial" w:hAnsi="Arial" w:cs="Arial"/>
                <w:color w:val="000000"/>
                <w:sz w:val="21"/>
                <w:szCs w:val="21"/>
              </w:rPr>
              <w:t>、业务模块、功能模块等等的大型项目，使用</w:t>
            </w:r>
            <w:r w:rsidR="00C16562">
              <w:rPr>
                <w:rFonts w:ascii="Arial" w:hAnsi="Arial" w:cs="Arial"/>
                <w:color w:val="000000"/>
                <w:sz w:val="21"/>
                <w:szCs w:val="21"/>
              </w:rPr>
              <w:t>Node.js</w:t>
            </w:r>
            <w:r w:rsidR="00C16562">
              <w:rPr>
                <w:rFonts w:ascii="Arial" w:hAnsi="Arial" w:cs="Arial"/>
                <w:color w:val="000000"/>
                <w:sz w:val="21"/>
                <w:szCs w:val="21"/>
              </w:rPr>
              <w:t>从零开始进行</w:t>
            </w:r>
            <w:r w:rsidR="00C16562">
              <w:rPr>
                <w:rFonts w:ascii="Arial" w:hAnsi="Arial" w:cs="Arial"/>
                <w:color w:val="000000"/>
                <w:sz w:val="21"/>
                <w:szCs w:val="21"/>
              </w:rPr>
              <w:t>Web</w:t>
            </w:r>
            <w:r w:rsidR="00C16562">
              <w:rPr>
                <w:rFonts w:ascii="Arial" w:hAnsi="Arial" w:cs="Arial"/>
                <w:color w:val="000000"/>
                <w:sz w:val="21"/>
                <w:szCs w:val="21"/>
              </w:rPr>
              <w:t>开发，也许大中型团队能够胜任，但对于个人和小型团队来说是不现实的。这时候框架就成为</w:t>
            </w:r>
            <w:r w:rsidR="00C16562">
              <w:rPr>
                <w:rFonts w:ascii="Arial" w:hAnsi="Arial" w:cs="Arial"/>
                <w:color w:val="000000"/>
                <w:sz w:val="21"/>
                <w:szCs w:val="21"/>
              </w:rPr>
              <w:t>Web</w:t>
            </w:r>
            <w:r w:rsidR="00C16562">
              <w:rPr>
                <w:rFonts w:ascii="Arial" w:hAnsi="Arial" w:cs="Arial"/>
                <w:color w:val="000000"/>
                <w:sz w:val="21"/>
                <w:szCs w:val="21"/>
              </w:rPr>
              <w:t>开发利器，对于个人开发来说几乎是必不可少。那么如何选择</w:t>
            </w:r>
            <w:r w:rsidR="00C16562">
              <w:rPr>
                <w:rFonts w:ascii="Arial" w:hAnsi="Arial" w:cs="Arial"/>
                <w:color w:val="000000"/>
                <w:sz w:val="21"/>
                <w:szCs w:val="21"/>
              </w:rPr>
              <w:t>Node.js Web</w:t>
            </w:r>
            <w:r w:rsidR="00C16562">
              <w:rPr>
                <w:rFonts w:ascii="Arial" w:hAnsi="Arial" w:cs="Arial"/>
                <w:color w:val="000000"/>
                <w:sz w:val="21"/>
                <w:szCs w:val="21"/>
              </w:rPr>
              <w:t>开发框架呢？</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首先，我们必须要弄清楚的是，我们需要的是</w:t>
            </w:r>
            <w:r>
              <w:rPr>
                <w:rFonts w:ascii="Arial" w:hAnsi="Arial" w:cs="Arial"/>
                <w:color w:val="000000"/>
                <w:sz w:val="21"/>
                <w:szCs w:val="21"/>
              </w:rPr>
              <w:t>——</w:t>
            </w:r>
          </w:p>
          <w:p w:rsidR="00C16562" w:rsidRDefault="00C16562" w:rsidP="00C16562">
            <w:pPr>
              <w:pStyle w:val="3"/>
              <w:shd w:val="clear" w:color="auto" w:fill="FFFFFF"/>
              <w:spacing w:before="0" w:after="0"/>
              <w:rPr>
                <w:rFonts w:ascii="Arial" w:hAnsi="Arial" w:cs="Arial"/>
                <w:color w:val="000000"/>
                <w:sz w:val="27"/>
                <w:szCs w:val="27"/>
              </w:rPr>
            </w:pPr>
            <w:bookmarkStart w:id="0" w:name="t0"/>
            <w:bookmarkEnd w:id="0"/>
            <w:r>
              <w:rPr>
                <w:rFonts w:ascii="Arial" w:hAnsi="Arial" w:cs="Arial"/>
                <w:color w:val="000000"/>
              </w:rPr>
              <w:t>程序</w:t>
            </w:r>
            <w:r>
              <w:rPr>
                <w:rFonts w:ascii="Arial" w:hAnsi="Arial" w:cs="Arial"/>
                <w:color w:val="000000"/>
              </w:rPr>
              <w:t xml:space="preserve"> or </w:t>
            </w:r>
            <w:r>
              <w:rPr>
                <w:rFonts w:ascii="Arial" w:hAnsi="Arial" w:cs="Arial"/>
                <w:color w:val="000000"/>
              </w:rPr>
              <w:t>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程序是已经成型的应用，你需要的是为它搭建环境、添加配置，然后就可以运行起来；框架则是应用的骨架，你需要为它添加数据模型、业务逻辑，它才能成为应用，开始提供服务。</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事实上，对于</w:t>
            </w:r>
            <w:r>
              <w:rPr>
                <w:rFonts w:ascii="Arial" w:hAnsi="Arial" w:cs="Arial"/>
                <w:color w:val="000000"/>
                <w:sz w:val="21"/>
                <w:szCs w:val="21"/>
              </w:rPr>
              <w:t>Web</w:t>
            </w:r>
            <w:r>
              <w:rPr>
                <w:rFonts w:ascii="Arial" w:hAnsi="Arial" w:cs="Arial"/>
                <w:color w:val="000000"/>
                <w:sz w:val="21"/>
                <w:szCs w:val="21"/>
              </w:rPr>
              <w:t>开发来说，程序和框架的区别正越来越模糊，比如几乎妇孺皆知的</w:t>
            </w:r>
            <w:r>
              <w:rPr>
                <w:rFonts w:ascii="Arial" w:hAnsi="Arial" w:cs="Arial"/>
                <w:color w:val="000000"/>
                <w:sz w:val="21"/>
                <w:szCs w:val="21"/>
              </w:rPr>
              <w:t>Wordpress</w:t>
            </w:r>
            <w:r>
              <w:rPr>
                <w:rFonts w:ascii="Arial" w:hAnsi="Arial" w:cs="Arial"/>
                <w:color w:val="000000"/>
                <w:sz w:val="21"/>
                <w:szCs w:val="21"/>
              </w:rPr>
              <w:t>，它是一个博客程序，但它丰富的插件以及高度的自定义能够支持很大程度上的二次开发，在这点上它比起一些</w:t>
            </w:r>
            <w:hyperlink r:id="rId26" w:tgtFrame="_blank" w:tooltip="PHP知识库" w:history="1">
              <w:r>
                <w:rPr>
                  <w:rStyle w:val="a3"/>
                  <w:rFonts w:ascii="Arial" w:hAnsi="Arial" w:cs="Arial"/>
                  <w:b/>
                  <w:bCs/>
                  <w:color w:val="DF3434"/>
                  <w:sz w:val="21"/>
                  <w:szCs w:val="21"/>
                </w:rPr>
                <w:t>PHP</w:t>
              </w:r>
            </w:hyperlink>
            <w:r>
              <w:rPr>
                <w:rFonts w:ascii="Arial" w:hAnsi="Arial" w:cs="Arial"/>
                <w:color w:val="000000"/>
                <w:sz w:val="21"/>
                <w:szCs w:val="21"/>
              </w:rPr>
              <w:t>框架也并不逊色。我个人认为，如果重心在于提供服务而不是掌握技术，有</w:t>
            </w:r>
            <w:r>
              <w:rPr>
                <w:rFonts w:ascii="Arial" w:hAnsi="Arial" w:cs="Arial"/>
                <w:color w:val="000000"/>
                <w:sz w:val="21"/>
                <w:szCs w:val="21"/>
              </w:rPr>
              <w:t>WordPress</w:t>
            </w:r>
            <w:r>
              <w:rPr>
                <w:rFonts w:ascii="Arial" w:hAnsi="Arial" w:cs="Arial"/>
                <w:color w:val="000000"/>
                <w:sz w:val="21"/>
                <w:szCs w:val="21"/>
              </w:rPr>
              <w:t>这样的程序是没有必要使用框架的。</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可惜的是，由于</w:t>
            </w:r>
            <w:r>
              <w:rPr>
                <w:rFonts w:ascii="Arial" w:hAnsi="Arial" w:cs="Arial"/>
                <w:color w:val="000000"/>
                <w:sz w:val="21"/>
                <w:szCs w:val="21"/>
              </w:rPr>
              <w:t>Nodejs</w:t>
            </w:r>
            <w:r>
              <w:rPr>
                <w:rFonts w:ascii="Arial" w:hAnsi="Arial" w:cs="Arial"/>
                <w:color w:val="000000"/>
                <w:sz w:val="21"/>
                <w:szCs w:val="21"/>
              </w:rPr>
              <w:t>还很年轻，目前还没有</w:t>
            </w:r>
            <w:r>
              <w:rPr>
                <w:rFonts w:ascii="Arial" w:hAnsi="Arial" w:cs="Arial"/>
                <w:color w:val="000000"/>
                <w:sz w:val="21"/>
                <w:szCs w:val="21"/>
              </w:rPr>
              <w:t>WordPress</w:t>
            </w:r>
            <w:r>
              <w:rPr>
                <w:rFonts w:ascii="Arial" w:hAnsi="Arial" w:cs="Arial"/>
                <w:color w:val="000000"/>
                <w:sz w:val="21"/>
                <w:szCs w:val="21"/>
              </w:rPr>
              <w:t>这样的程序，因此目前在</w:t>
            </w:r>
            <w:r>
              <w:rPr>
                <w:rFonts w:ascii="Arial" w:hAnsi="Arial" w:cs="Arial"/>
                <w:color w:val="000000"/>
                <w:sz w:val="21"/>
                <w:szCs w:val="21"/>
              </w:rPr>
              <w:t>Node.js</w:t>
            </w:r>
            <w:r>
              <w:rPr>
                <w:rFonts w:ascii="Arial" w:hAnsi="Arial" w:cs="Arial"/>
                <w:color w:val="000000"/>
                <w:sz w:val="21"/>
                <w:szCs w:val="21"/>
              </w:rPr>
              <w:t>开发里，如果想做出自己想要的作品，框架是必然的选择。如果是某些特定类型的应用，可以尝试一些开源的程序，比如要用</w:t>
            </w:r>
            <w:r>
              <w:rPr>
                <w:rFonts w:ascii="Arial" w:hAnsi="Arial" w:cs="Arial"/>
                <w:color w:val="000000"/>
                <w:sz w:val="21"/>
                <w:szCs w:val="21"/>
              </w:rPr>
              <w:t>Nodejs</w:t>
            </w:r>
            <w:r>
              <w:rPr>
                <w:rFonts w:ascii="Arial" w:hAnsi="Arial" w:cs="Arial"/>
                <w:color w:val="000000"/>
                <w:sz w:val="21"/>
                <w:szCs w:val="21"/>
              </w:rPr>
              <w:t>做博客，有</w:t>
            </w:r>
            <w:r>
              <w:rPr>
                <w:rFonts w:ascii="Arial" w:hAnsi="Arial" w:cs="Arial"/>
                <w:color w:val="000000"/>
                <w:sz w:val="21"/>
                <w:szCs w:val="21"/>
              </w:rPr>
              <w:t>Hexo</w:t>
            </w:r>
            <w:r>
              <w:rPr>
                <w:rFonts w:ascii="Arial" w:hAnsi="Arial" w:cs="Arial"/>
                <w:color w:val="000000"/>
                <w:sz w:val="21"/>
                <w:szCs w:val="21"/>
              </w:rPr>
              <w:t>、</w:t>
            </w:r>
            <w:r>
              <w:rPr>
                <w:rFonts w:ascii="Arial" w:hAnsi="Arial" w:cs="Arial"/>
                <w:color w:val="000000"/>
                <w:sz w:val="21"/>
                <w:szCs w:val="21"/>
              </w:rPr>
              <w:t>Ghost</w:t>
            </w:r>
            <w:r>
              <w:rPr>
                <w:rFonts w:ascii="Arial" w:hAnsi="Arial" w:cs="Arial"/>
                <w:color w:val="000000"/>
                <w:sz w:val="21"/>
                <w:szCs w:val="21"/>
              </w:rPr>
              <w:t>等。</w:t>
            </w:r>
          </w:p>
          <w:p w:rsidR="00C16562" w:rsidRDefault="00C16562" w:rsidP="00C16562">
            <w:pPr>
              <w:pStyle w:val="3"/>
              <w:shd w:val="clear" w:color="auto" w:fill="FFFFFF"/>
              <w:spacing w:before="0" w:after="0"/>
              <w:rPr>
                <w:rFonts w:ascii="Arial" w:hAnsi="Arial" w:cs="Arial"/>
                <w:color w:val="000000"/>
                <w:sz w:val="27"/>
                <w:szCs w:val="27"/>
              </w:rPr>
            </w:pPr>
            <w:bookmarkStart w:id="1" w:name="t1"/>
            <w:bookmarkEnd w:id="1"/>
            <w:r>
              <w:rPr>
                <w:rFonts w:ascii="Arial" w:hAnsi="Arial" w:cs="Arial"/>
                <w:color w:val="000000"/>
              </w:rPr>
              <w:t>Node.js Web</w:t>
            </w:r>
            <w:r>
              <w:rPr>
                <w:rFonts w:ascii="Arial" w:hAnsi="Arial" w:cs="Arial"/>
                <w:color w:val="000000"/>
              </w:rPr>
              <w:t>框架有哪些？</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Node.js</w:t>
            </w:r>
            <w:r>
              <w:rPr>
                <w:rFonts w:ascii="Arial" w:hAnsi="Arial" w:cs="Arial"/>
                <w:color w:val="000000"/>
                <w:sz w:val="21"/>
                <w:szCs w:val="21"/>
              </w:rPr>
              <w:t>里的</w:t>
            </w:r>
            <w:r>
              <w:rPr>
                <w:rFonts w:ascii="Arial" w:hAnsi="Arial" w:cs="Arial"/>
                <w:color w:val="000000"/>
                <w:sz w:val="21"/>
                <w:szCs w:val="21"/>
              </w:rPr>
              <w:t>Web</w:t>
            </w:r>
            <w:r>
              <w:rPr>
                <w:rFonts w:ascii="Arial" w:hAnsi="Arial" w:cs="Arial"/>
                <w:color w:val="000000"/>
                <w:sz w:val="21"/>
                <w:szCs w:val="21"/>
              </w:rPr>
              <w:t>框架分为</w:t>
            </w:r>
            <w:r>
              <w:rPr>
                <w:rFonts w:ascii="Arial" w:hAnsi="Arial" w:cs="Arial"/>
                <w:color w:val="000000"/>
                <w:sz w:val="21"/>
                <w:szCs w:val="21"/>
              </w:rPr>
              <w:t>API</w:t>
            </w:r>
            <w:r>
              <w:rPr>
                <w:rFonts w:ascii="Arial" w:hAnsi="Arial" w:cs="Arial"/>
                <w:color w:val="000000"/>
                <w:sz w:val="21"/>
                <w:szCs w:val="21"/>
              </w:rPr>
              <w:t>框架和</w:t>
            </w:r>
            <w:r>
              <w:rPr>
                <w:rFonts w:ascii="Arial" w:hAnsi="Arial" w:cs="Arial"/>
                <w:color w:val="000000"/>
                <w:sz w:val="21"/>
                <w:szCs w:val="21"/>
              </w:rPr>
              <w:t>Web</w:t>
            </w:r>
            <w:r>
              <w:rPr>
                <w:rFonts w:ascii="Arial" w:hAnsi="Arial" w:cs="Arial"/>
                <w:color w:val="000000"/>
                <w:sz w:val="21"/>
                <w:szCs w:val="21"/>
              </w:rPr>
              <w:t>应用框架。前者能够开发出</w:t>
            </w:r>
            <w:r>
              <w:rPr>
                <w:rFonts w:ascii="Arial" w:hAnsi="Arial" w:cs="Arial"/>
                <w:color w:val="000000"/>
                <w:sz w:val="21"/>
                <w:szCs w:val="21"/>
              </w:rPr>
              <w:t>RESTful</w:t>
            </w:r>
            <w:r>
              <w:rPr>
                <w:rFonts w:ascii="Arial" w:hAnsi="Arial" w:cs="Arial"/>
                <w:color w:val="000000"/>
                <w:sz w:val="21"/>
                <w:szCs w:val="21"/>
              </w:rPr>
              <w:t>的</w:t>
            </w:r>
            <w:r>
              <w:rPr>
                <w:rFonts w:ascii="Arial" w:hAnsi="Arial" w:cs="Arial"/>
                <w:color w:val="000000"/>
                <w:sz w:val="21"/>
                <w:szCs w:val="21"/>
              </w:rPr>
              <w:t>API</w:t>
            </w:r>
            <w:r>
              <w:rPr>
                <w:rFonts w:ascii="Arial" w:hAnsi="Arial" w:cs="Arial"/>
                <w:color w:val="000000"/>
                <w:sz w:val="21"/>
                <w:szCs w:val="21"/>
              </w:rPr>
              <w:t>，后者也能开发出</w:t>
            </w:r>
            <w:r>
              <w:rPr>
                <w:rFonts w:ascii="Arial" w:hAnsi="Arial" w:cs="Arial"/>
                <w:color w:val="000000"/>
                <w:sz w:val="21"/>
                <w:szCs w:val="21"/>
              </w:rPr>
              <w:t>RESTful API</w:t>
            </w:r>
            <w:r>
              <w:rPr>
                <w:rFonts w:ascii="Arial" w:hAnsi="Arial" w:cs="Arial"/>
                <w:color w:val="000000"/>
                <w:sz w:val="21"/>
                <w:szCs w:val="21"/>
              </w:rPr>
              <w:t>，但还包括模板、渲染等为前端所准备的功能。</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API</w:t>
            </w:r>
            <w:r>
              <w:rPr>
                <w:rFonts w:ascii="Arial" w:hAnsi="Arial" w:cs="Arial"/>
                <w:color w:val="000000"/>
                <w:sz w:val="21"/>
                <w:szCs w:val="21"/>
              </w:rPr>
              <w:t>框架的使用场景是为跨平台应用提供统一的数据模型，而渲染由前端</w:t>
            </w:r>
            <w:r>
              <w:rPr>
                <w:rFonts w:ascii="Arial" w:hAnsi="Arial" w:cs="Arial"/>
                <w:color w:val="000000"/>
                <w:sz w:val="21"/>
                <w:szCs w:val="21"/>
              </w:rPr>
              <w:t>/</w:t>
            </w:r>
            <w:r>
              <w:rPr>
                <w:rFonts w:ascii="Arial" w:hAnsi="Arial" w:cs="Arial"/>
                <w:color w:val="000000"/>
                <w:sz w:val="21"/>
                <w:szCs w:val="21"/>
              </w:rPr>
              <w:t>客户端自行解决。目前比较知名的</w:t>
            </w:r>
            <w:r>
              <w:rPr>
                <w:rFonts w:ascii="Arial" w:hAnsi="Arial" w:cs="Arial"/>
                <w:color w:val="000000"/>
                <w:sz w:val="21"/>
                <w:szCs w:val="21"/>
              </w:rPr>
              <w:t>API</w:t>
            </w:r>
            <w:r>
              <w:rPr>
                <w:rFonts w:ascii="Arial" w:hAnsi="Arial" w:cs="Arial"/>
                <w:color w:val="000000"/>
                <w:sz w:val="21"/>
                <w:szCs w:val="21"/>
              </w:rPr>
              <w:t>框架有</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restify</w:t>
            </w:r>
            <w:r>
              <w:rPr>
                <w:rFonts w:ascii="Arial" w:hAnsi="Arial" w:cs="Arial"/>
                <w:color w:val="000000"/>
                <w:szCs w:val="21"/>
              </w:rPr>
              <w:t>（</w:t>
            </w:r>
            <w:hyperlink r:id="rId27" w:tgtFrame="_blank" w:history="1">
              <w:r>
                <w:rPr>
                  <w:rStyle w:val="a3"/>
                  <w:rFonts w:ascii="Arial" w:hAnsi="Arial" w:cs="Arial"/>
                  <w:color w:val="FF9900"/>
                  <w:szCs w:val="21"/>
                </w:rPr>
                <w:t>文档</w:t>
              </w:r>
            </w:hyperlink>
            <w:r>
              <w:rPr>
                <w:rFonts w:ascii="Arial" w:hAnsi="Arial" w:cs="Arial"/>
                <w:color w:val="000000"/>
                <w:szCs w:val="21"/>
              </w:rPr>
              <w:t>、</w:t>
            </w:r>
            <w:hyperlink r:id="rId28" w:tgtFrame="_blank" w:history="1">
              <w:r>
                <w:rPr>
                  <w:rStyle w:val="a3"/>
                  <w:rFonts w:ascii="Arial" w:hAnsi="Arial" w:cs="Arial"/>
                  <w:color w:val="FF9900"/>
                  <w:szCs w:val="21"/>
                </w:rPr>
                <w:t>Github</w:t>
              </w:r>
            </w:hyperlink>
            <w:r>
              <w:rPr>
                <w:rFonts w:ascii="Arial" w:hAnsi="Arial" w:cs="Arial"/>
                <w:color w:val="000000"/>
                <w:szCs w:val="21"/>
              </w:rPr>
              <w:t>、</w:t>
            </w:r>
            <w:hyperlink r:id="rId29"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ActionHero.js</w:t>
            </w:r>
            <w:r>
              <w:rPr>
                <w:rFonts w:ascii="Arial" w:hAnsi="Arial" w:cs="Arial"/>
                <w:color w:val="000000"/>
                <w:szCs w:val="21"/>
              </w:rPr>
              <w:t>（</w:t>
            </w:r>
            <w:hyperlink r:id="rId30" w:tgtFrame="_blank" w:tooltip="actionhero.js官网" w:history="1">
              <w:r>
                <w:rPr>
                  <w:rStyle w:val="a3"/>
                  <w:rFonts w:ascii="Arial" w:hAnsi="Arial" w:cs="Arial"/>
                  <w:color w:val="FF9900"/>
                  <w:szCs w:val="21"/>
                </w:rPr>
                <w:t>官网</w:t>
              </w:r>
            </w:hyperlink>
            <w:r>
              <w:rPr>
                <w:rFonts w:ascii="Arial" w:hAnsi="Arial" w:cs="Arial"/>
                <w:color w:val="000000"/>
                <w:szCs w:val="21"/>
              </w:rPr>
              <w:t>、</w:t>
            </w:r>
            <w:hyperlink r:id="rId31" w:tgtFrame="_blank" w:history="1">
              <w:r>
                <w:rPr>
                  <w:rStyle w:val="a3"/>
                  <w:rFonts w:ascii="Arial" w:hAnsi="Arial" w:cs="Arial"/>
                  <w:color w:val="FF9900"/>
                  <w:szCs w:val="21"/>
                </w:rPr>
                <w:t>Github</w:t>
              </w:r>
            </w:hyperlink>
            <w:r>
              <w:rPr>
                <w:rFonts w:ascii="Arial" w:hAnsi="Arial" w:cs="Arial"/>
                <w:color w:val="000000"/>
                <w:szCs w:val="21"/>
              </w:rPr>
              <w:t>、</w:t>
            </w:r>
            <w:hyperlink r:id="rId32"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LoopBack</w:t>
            </w:r>
            <w:r>
              <w:rPr>
                <w:rFonts w:ascii="Arial" w:hAnsi="Arial" w:cs="Arial"/>
                <w:color w:val="000000"/>
                <w:szCs w:val="21"/>
              </w:rPr>
              <w:t>（</w:t>
            </w:r>
            <w:hyperlink r:id="rId33" w:tgtFrame="_blank" w:history="1">
              <w:r>
                <w:rPr>
                  <w:rStyle w:val="a3"/>
                  <w:rFonts w:ascii="Arial" w:hAnsi="Arial" w:cs="Arial"/>
                  <w:color w:val="FF9900"/>
                  <w:szCs w:val="21"/>
                </w:rPr>
                <w:t>官网</w:t>
              </w:r>
            </w:hyperlink>
            <w:r>
              <w:rPr>
                <w:rFonts w:ascii="Arial" w:hAnsi="Arial" w:cs="Arial"/>
                <w:color w:val="000000"/>
                <w:szCs w:val="21"/>
              </w:rPr>
              <w:t>、</w:t>
            </w:r>
            <w:hyperlink r:id="rId34" w:tgtFrame="_blank" w:history="1">
              <w:r>
                <w:rPr>
                  <w:rStyle w:val="a3"/>
                  <w:rFonts w:ascii="Arial" w:hAnsi="Arial" w:cs="Arial"/>
                  <w:color w:val="FF9900"/>
                  <w:szCs w:val="21"/>
                </w:rPr>
                <w:t>Github</w:t>
              </w:r>
            </w:hyperlink>
            <w:r>
              <w:rPr>
                <w:rFonts w:ascii="Arial" w:hAnsi="Arial" w:cs="Arial"/>
                <w:color w:val="000000"/>
                <w:szCs w:val="21"/>
              </w:rPr>
              <w:t>、</w:t>
            </w:r>
            <w:hyperlink r:id="rId35"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Fortune.js</w:t>
            </w:r>
            <w:r>
              <w:rPr>
                <w:rFonts w:ascii="Arial" w:hAnsi="Arial" w:cs="Arial"/>
                <w:color w:val="000000"/>
                <w:szCs w:val="21"/>
              </w:rPr>
              <w:t>（</w:t>
            </w:r>
            <w:hyperlink r:id="rId36" w:tgtFrame="_blank" w:history="1">
              <w:r>
                <w:rPr>
                  <w:rStyle w:val="a3"/>
                  <w:rFonts w:ascii="Arial" w:hAnsi="Arial" w:cs="Arial"/>
                  <w:color w:val="FF9900"/>
                  <w:szCs w:val="21"/>
                </w:rPr>
                <w:t>官网</w:t>
              </w:r>
            </w:hyperlink>
            <w:r>
              <w:rPr>
                <w:rFonts w:ascii="Arial" w:hAnsi="Arial" w:cs="Arial"/>
                <w:color w:val="000000"/>
                <w:szCs w:val="21"/>
              </w:rPr>
              <w:t>、</w:t>
            </w:r>
            <w:hyperlink r:id="rId37" w:tgtFrame="_blank" w:history="1">
              <w:r>
                <w:rPr>
                  <w:rStyle w:val="a3"/>
                  <w:rFonts w:ascii="Arial" w:hAnsi="Arial" w:cs="Arial"/>
                  <w:color w:val="FF9900"/>
                  <w:szCs w:val="21"/>
                </w:rPr>
                <w:t>Github</w:t>
              </w:r>
            </w:hyperlink>
            <w:r>
              <w:rPr>
                <w:rFonts w:ascii="Arial" w:hAnsi="Arial" w:cs="Arial"/>
                <w:color w:val="000000"/>
                <w:szCs w:val="21"/>
              </w:rPr>
              <w:t>、</w:t>
            </w:r>
            <w:hyperlink r:id="rId38"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16E5" w:rsidP="00C23CAF">
            <w:pPr>
              <w:widowControl/>
              <w:numPr>
                <w:ilvl w:val="0"/>
                <w:numId w:val="4"/>
              </w:numPr>
              <w:shd w:val="clear" w:color="auto" w:fill="FFFFFF"/>
              <w:spacing w:before="100" w:beforeAutospacing="1" w:after="100" w:afterAutospacing="1"/>
              <w:jc w:val="left"/>
              <w:rPr>
                <w:rFonts w:ascii="Arial" w:hAnsi="Arial" w:cs="Arial"/>
                <w:color w:val="000000"/>
                <w:szCs w:val="21"/>
              </w:rPr>
            </w:pPr>
            <w:r w:rsidRPr="00C116E5">
              <w:rPr>
                <w:rStyle w:val="a6"/>
                <w:rFonts w:ascii="Arial" w:hAnsi="Arial" w:cs="Arial"/>
                <w:strike/>
                <w:color w:val="000000"/>
                <w:szCs w:val="21"/>
              </w:rPr>
              <w:t>Frisby</w:t>
            </w:r>
            <w:del w:id="2" w:author="Unknown">
              <w:r w:rsidR="00C16562">
                <w:rPr>
                  <w:rStyle w:val="a6"/>
                  <w:rFonts w:ascii="Arial" w:hAnsi="Arial" w:cs="Arial"/>
                  <w:color w:val="000000"/>
                  <w:szCs w:val="21"/>
                </w:rPr>
                <w:delText>Frisby</w:delText>
              </w:r>
            </w:del>
            <w:r w:rsidR="00C16562">
              <w:rPr>
                <w:rFonts w:ascii="Arial" w:hAnsi="Arial" w:cs="Arial"/>
                <w:color w:val="000000"/>
                <w:szCs w:val="21"/>
              </w:rPr>
              <w:t>（</w:t>
            </w:r>
            <w:hyperlink r:id="rId39" w:tgtFrame="_blank" w:history="1">
              <w:r w:rsidR="00C16562">
                <w:rPr>
                  <w:rStyle w:val="a3"/>
                  <w:rFonts w:ascii="Arial" w:hAnsi="Arial" w:cs="Arial"/>
                  <w:color w:val="FF9900"/>
                  <w:szCs w:val="21"/>
                </w:rPr>
                <w:t>官网</w:t>
              </w:r>
            </w:hyperlink>
            <w:r w:rsidR="00C16562">
              <w:rPr>
                <w:rFonts w:ascii="Arial" w:hAnsi="Arial" w:cs="Arial"/>
                <w:color w:val="000000"/>
                <w:szCs w:val="21"/>
              </w:rPr>
              <w:t>、</w:t>
            </w:r>
            <w:hyperlink r:id="rId40" w:tgtFrame="_blank" w:history="1">
              <w:r w:rsidR="00C16562">
                <w:rPr>
                  <w:rStyle w:val="a3"/>
                  <w:rFonts w:ascii="Arial" w:hAnsi="Arial" w:cs="Arial"/>
                  <w:color w:val="FF9900"/>
                  <w:szCs w:val="21"/>
                </w:rPr>
                <w:t>Github</w:t>
              </w:r>
            </w:hyperlink>
            <w:r w:rsidR="00C16562">
              <w:rPr>
                <w:rFonts w:ascii="Arial" w:hAnsi="Arial" w:cs="Arial"/>
                <w:color w:val="000000"/>
                <w:szCs w:val="21"/>
              </w:rPr>
              <w:t>、</w:t>
            </w:r>
            <w:hyperlink r:id="rId41" w:tgtFrame="_blank" w:history="1">
              <w:r w:rsidR="00C16562">
                <w:rPr>
                  <w:rStyle w:val="a3"/>
                  <w:rFonts w:ascii="Arial" w:hAnsi="Arial" w:cs="Arial"/>
                  <w:color w:val="FF9900"/>
                  <w:szCs w:val="21"/>
                </w:rPr>
                <w:t>NPM</w:t>
              </w:r>
            </w:hyperlink>
            <w:r w:rsidR="00C16562">
              <w:rPr>
                <w:rFonts w:ascii="Arial" w:hAnsi="Arial" w:cs="Arial"/>
                <w:color w:val="000000"/>
                <w:szCs w:val="21"/>
              </w:rPr>
              <w:t>）经提醒修正，这是一个用于测试</w:t>
            </w:r>
            <w:r w:rsidR="00C16562">
              <w:rPr>
                <w:rFonts w:ascii="Arial" w:hAnsi="Arial" w:cs="Arial"/>
                <w:color w:val="000000"/>
                <w:szCs w:val="21"/>
              </w:rPr>
              <w:t>RESTful API</w:t>
            </w:r>
            <w:r w:rsidR="00C16562">
              <w:rPr>
                <w:rFonts w:ascii="Arial" w:hAnsi="Arial" w:cs="Arial"/>
                <w:color w:val="000000"/>
                <w:szCs w:val="21"/>
              </w:rPr>
              <w:t>的框架，并不是</w:t>
            </w:r>
            <w:r w:rsidR="00C16562">
              <w:rPr>
                <w:rFonts w:ascii="Arial" w:hAnsi="Arial" w:cs="Arial"/>
                <w:color w:val="000000"/>
                <w:szCs w:val="21"/>
              </w:rPr>
              <w:t>API</w:t>
            </w:r>
            <w:r w:rsidR="00C16562">
              <w:rPr>
                <w:rFonts w:ascii="Arial" w:hAnsi="Arial" w:cs="Arial"/>
                <w:color w:val="000000"/>
                <w:szCs w:val="21"/>
              </w:rPr>
              <w:t>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Web</w:t>
            </w:r>
            <w:r>
              <w:rPr>
                <w:rFonts w:ascii="Arial" w:hAnsi="Arial" w:cs="Arial"/>
                <w:color w:val="000000"/>
                <w:sz w:val="21"/>
                <w:szCs w:val="21"/>
              </w:rPr>
              <w:t>应用框架顾名思义，就是为了打造</w:t>
            </w:r>
            <w:r>
              <w:rPr>
                <w:rFonts w:ascii="Arial" w:hAnsi="Arial" w:cs="Arial"/>
                <w:color w:val="000000"/>
                <w:sz w:val="21"/>
                <w:szCs w:val="21"/>
              </w:rPr>
              <w:t>Web</w:t>
            </w:r>
            <w:r>
              <w:rPr>
                <w:rFonts w:ascii="Arial" w:hAnsi="Arial" w:cs="Arial"/>
                <w:color w:val="000000"/>
                <w:sz w:val="21"/>
                <w:szCs w:val="21"/>
              </w:rPr>
              <w:t>应用所开发的框架。这里有两种风格的</w:t>
            </w:r>
            <w:r>
              <w:rPr>
                <w:rFonts w:ascii="Arial" w:hAnsi="Arial" w:cs="Arial"/>
                <w:color w:val="000000"/>
                <w:sz w:val="21"/>
                <w:szCs w:val="21"/>
              </w:rPr>
              <w:t>Web</w:t>
            </w:r>
            <w:r>
              <w:rPr>
                <w:rFonts w:ascii="Arial" w:hAnsi="Arial" w:cs="Arial"/>
                <w:color w:val="000000"/>
                <w:sz w:val="21"/>
                <w:szCs w:val="21"/>
              </w:rPr>
              <w:t>应用框架。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一个是</w:t>
            </w:r>
            <w:r>
              <w:rPr>
                <w:rFonts w:ascii="Arial" w:hAnsi="Arial" w:cs="Arial"/>
                <w:color w:val="000000"/>
                <w:sz w:val="21"/>
                <w:szCs w:val="21"/>
              </w:rPr>
              <w:t>Sinatra</w:t>
            </w:r>
            <w:r>
              <w:rPr>
                <w:rFonts w:ascii="Arial" w:hAnsi="Arial" w:cs="Arial"/>
                <w:color w:val="000000"/>
                <w:sz w:val="21"/>
                <w:szCs w:val="21"/>
              </w:rPr>
              <w:t>风格，另一个是</w:t>
            </w:r>
            <w:r>
              <w:rPr>
                <w:rFonts w:ascii="Arial" w:hAnsi="Arial" w:cs="Arial"/>
                <w:color w:val="000000"/>
                <w:sz w:val="21"/>
                <w:szCs w:val="21"/>
              </w:rPr>
              <w:t>Rails</w:t>
            </w:r>
            <w:r>
              <w:rPr>
                <w:rFonts w:ascii="Arial" w:hAnsi="Arial" w:cs="Arial"/>
                <w:color w:val="000000"/>
                <w:sz w:val="21"/>
                <w:szCs w:val="21"/>
              </w:rPr>
              <w:t>风格。</w:t>
            </w:r>
            <w:r>
              <w:rPr>
                <w:rFonts w:ascii="Arial" w:hAnsi="Arial" w:cs="Arial"/>
                <w:color w:val="000000"/>
                <w:sz w:val="21"/>
                <w:szCs w:val="21"/>
              </w:rPr>
              <w:t>Sinatra</w:t>
            </w:r>
            <w:r>
              <w:rPr>
                <w:rFonts w:ascii="Arial" w:hAnsi="Arial" w:cs="Arial"/>
                <w:color w:val="000000"/>
                <w:sz w:val="21"/>
                <w:szCs w:val="21"/>
              </w:rPr>
              <w:t>和</w:t>
            </w:r>
            <w:r>
              <w:rPr>
                <w:rFonts w:ascii="Arial" w:hAnsi="Arial" w:cs="Arial"/>
                <w:color w:val="000000"/>
                <w:sz w:val="21"/>
                <w:szCs w:val="21"/>
              </w:rPr>
              <w:t>Rails</w:t>
            </w:r>
            <w:r>
              <w:rPr>
                <w:rFonts w:ascii="Arial" w:hAnsi="Arial" w:cs="Arial"/>
                <w:color w:val="000000"/>
                <w:sz w:val="21"/>
                <w:szCs w:val="21"/>
              </w:rPr>
              <w:t>都是</w:t>
            </w:r>
            <w:r>
              <w:rPr>
                <w:rFonts w:ascii="Arial" w:hAnsi="Arial" w:cs="Arial"/>
                <w:color w:val="000000"/>
                <w:sz w:val="21"/>
                <w:szCs w:val="21"/>
              </w:rPr>
              <w:t>Ruby</w:t>
            </w:r>
            <w:r>
              <w:rPr>
                <w:rFonts w:ascii="Arial" w:hAnsi="Arial" w:cs="Arial"/>
                <w:color w:val="000000"/>
                <w:sz w:val="21"/>
                <w:szCs w:val="21"/>
              </w:rPr>
              <w:t>语言的</w:t>
            </w:r>
            <w:r>
              <w:rPr>
                <w:rFonts w:ascii="Arial" w:hAnsi="Arial" w:cs="Arial"/>
                <w:color w:val="000000"/>
                <w:sz w:val="21"/>
                <w:szCs w:val="21"/>
              </w:rPr>
              <w:t>Web</w:t>
            </w:r>
            <w:r>
              <w:rPr>
                <w:rFonts w:ascii="Arial" w:hAnsi="Arial" w:cs="Arial"/>
                <w:color w:val="000000"/>
                <w:sz w:val="21"/>
                <w:szCs w:val="21"/>
              </w:rPr>
              <w:t>框架，后者的影响力更大也更为知名。这里简单的解释一下两种风格是什么意思。</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Sinatra</w:t>
            </w:r>
            <w:r>
              <w:rPr>
                <w:rFonts w:ascii="Arial" w:hAnsi="Arial" w:cs="Arial"/>
                <w:color w:val="000000"/>
                <w:sz w:val="21"/>
                <w:szCs w:val="21"/>
              </w:rPr>
              <w:t>风格是指高度可配置，注重开发的自由度。代表性的</w:t>
            </w:r>
            <w:r>
              <w:rPr>
                <w:rFonts w:ascii="Arial" w:hAnsi="Arial" w:cs="Arial"/>
                <w:color w:val="000000"/>
                <w:sz w:val="21"/>
                <w:szCs w:val="21"/>
              </w:rPr>
              <w:t>Nodejs Web</w:t>
            </w:r>
            <w:r>
              <w:rPr>
                <w:rFonts w:ascii="Arial" w:hAnsi="Arial" w:cs="Arial"/>
                <w:color w:val="000000"/>
                <w:sz w:val="21"/>
                <w:szCs w:val="21"/>
              </w:rPr>
              <w:t>框架有：</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Express</w:t>
            </w:r>
            <w:r>
              <w:rPr>
                <w:rFonts w:ascii="Arial" w:hAnsi="Arial" w:cs="Arial"/>
                <w:color w:val="000000"/>
                <w:szCs w:val="21"/>
              </w:rPr>
              <w:t>（</w:t>
            </w:r>
            <w:hyperlink r:id="rId42" w:tgtFrame="_blank" w:history="1">
              <w:r>
                <w:rPr>
                  <w:rStyle w:val="a3"/>
                  <w:rFonts w:ascii="Arial" w:hAnsi="Arial" w:cs="Arial"/>
                  <w:color w:val="FF9900"/>
                  <w:szCs w:val="21"/>
                </w:rPr>
                <w:t>官网</w:t>
              </w:r>
            </w:hyperlink>
            <w:r>
              <w:rPr>
                <w:rFonts w:ascii="Arial" w:hAnsi="Arial" w:cs="Arial"/>
                <w:color w:val="000000"/>
                <w:szCs w:val="21"/>
              </w:rPr>
              <w:t>、</w:t>
            </w:r>
            <w:hyperlink r:id="rId43" w:tgtFrame="_blank" w:history="1">
              <w:r>
                <w:rPr>
                  <w:rStyle w:val="a3"/>
                  <w:rFonts w:ascii="Arial" w:hAnsi="Arial" w:cs="Arial"/>
                  <w:color w:val="FF9900"/>
                  <w:szCs w:val="21"/>
                </w:rPr>
                <w:t>Github</w:t>
              </w:r>
            </w:hyperlink>
            <w:r>
              <w:rPr>
                <w:rFonts w:ascii="Arial" w:hAnsi="Arial" w:cs="Arial"/>
                <w:color w:val="000000"/>
                <w:szCs w:val="21"/>
              </w:rPr>
              <w:t>、</w:t>
            </w:r>
            <w:hyperlink r:id="rId44" w:tgtFrame="_blank" w:history="1">
              <w:r>
                <w:rPr>
                  <w:rStyle w:val="a3"/>
                  <w:rFonts w:ascii="Arial" w:hAnsi="Arial" w:cs="Arial"/>
                  <w:color w:val="FF9900"/>
                  <w:szCs w:val="21"/>
                </w:rPr>
                <w:t>NPM</w:t>
              </w:r>
            </w:hyperlink>
            <w:r>
              <w:rPr>
                <w:rFonts w:ascii="Arial" w:hAnsi="Arial" w:cs="Arial"/>
                <w:color w:val="000000"/>
                <w:szCs w:val="21"/>
              </w:rPr>
              <w:t>）</w:t>
            </w:r>
            <w:r>
              <w:rPr>
                <w:rFonts w:ascii="Arial" w:hAnsi="Arial" w:cs="Arial"/>
                <w:color w:val="000000"/>
                <w:szCs w:val="21"/>
              </w:rPr>
              <w:t>TJ</w:t>
            </w:r>
            <w:r>
              <w:rPr>
                <w:rFonts w:ascii="Arial" w:hAnsi="Arial" w:cs="Arial"/>
                <w:color w:val="000000"/>
                <w:szCs w:val="21"/>
              </w:rPr>
              <w:t>大神开发，</w:t>
            </w:r>
            <w:r>
              <w:rPr>
                <w:rFonts w:ascii="Arial" w:hAnsi="Arial" w:cs="Arial"/>
                <w:color w:val="000000"/>
                <w:szCs w:val="21"/>
              </w:rPr>
              <w:t>Node.js</w:t>
            </w:r>
            <w:r>
              <w:rPr>
                <w:rFonts w:ascii="Arial" w:hAnsi="Arial" w:cs="Arial"/>
                <w:color w:val="000000"/>
                <w:szCs w:val="21"/>
              </w:rPr>
              <w:t>官方推荐</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hapi</w:t>
            </w:r>
            <w:r>
              <w:rPr>
                <w:rFonts w:ascii="Arial" w:hAnsi="Arial" w:cs="Arial"/>
                <w:color w:val="000000"/>
                <w:szCs w:val="21"/>
              </w:rPr>
              <w:t>（</w:t>
            </w:r>
            <w:hyperlink r:id="rId45" w:tgtFrame="_blank" w:history="1">
              <w:r>
                <w:rPr>
                  <w:rStyle w:val="a3"/>
                  <w:rFonts w:ascii="Arial" w:hAnsi="Arial" w:cs="Arial"/>
                  <w:color w:val="FF9900"/>
                  <w:szCs w:val="21"/>
                </w:rPr>
                <w:t>官网</w:t>
              </w:r>
            </w:hyperlink>
            <w:r>
              <w:rPr>
                <w:rFonts w:ascii="Arial" w:hAnsi="Arial" w:cs="Arial"/>
                <w:color w:val="000000"/>
                <w:szCs w:val="21"/>
              </w:rPr>
              <w:t>、</w:t>
            </w:r>
            <w:hyperlink r:id="rId46" w:tgtFrame="_blank" w:history="1">
              <w:r>
                <w:rPr>
                  <w:rStyle w:val="a3"/>
                  <w:rFonts w:ascii="Arial" w:hAnsi="Arial" w:cs="Arial"/>
                  <w:color w:val="FF9900"/>
                  <w:szCs w:val="21"/>
                </w:rPr>
                <w:t>Github</w:t>
              </w:r>
            </w:hyperlink>
            <w:r>
              <w:rPr>
                <w:rFonts w:ascii="Arial" w:hAnsi="Arial" w:cs="Arial"/>
                <w:color w:val="000000"/>
                <w:szCs w:val="21"/>
              </w:rPr>
              <w:t>、</w:t>
            </w:r>
            <w:hyperlink r:id="rId47"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koa.js</w:t>
            </w:r>
            <w:r>
              <w:rPr>
                <w:rFonts w:ascii="Arial" w:hAnsi="Arial" w:cs="Arial"/>
                <w:color w:val="000000"/>
                <w:szCs w:val="21"/>
              </w:rPr>
              <w:t>（</w:t>
            </w:r>
            <w:hyperlink r:id="rId48" w:tgtFrame="_blank" w:history="1">
              <w:r>
                <w:rPr>
                  <w:rStyle w:val="a3"/>
                  <w:rFonts w:ascii="Arial" w:hAnsi="Arial" w:cs="Arial"/>
                  <w:color w:val="FF9900"/>
                  <w:szCs w:val="21"/>
                </w:rPr>
                <w:t>官网</w:t>
              </w:r>
            </w:hyperlink>
            <w:r>
              <w:rPr>
                <w:rFonts w:ascii="Arial" w:hAnsi="Arial" w:cs="Arial"/>
                <w:color w:val="000000"/>
                <w:szCs w:val="21"/>
              </w:rPr>
              <w:t>、</w:t>
            </w:r>
            <w:hyperlink r:id="rId49" w:tgtFrame="_blank" w:history="1">
              <w:r>
                <w:rPr>
                  <w:rStyle w:val="a3"/>
                  <w:rFonts w:ascii="Arial" w:hAnsi="Arial" w:cs="Arial"/>
                  <w:color w:val="FF9900"/>
                  <w:szCs w:val="21"/>
                </w:rPr>
                <w:t>Github</w:t>
              </w:r>
            </w:hyperlink>
            <w:r>
              <w:rPr>
                <w:rFonts w:ascii="Arial" w:hAnsi="Arial" w:cs="Arial"/>
                <w:color w:val="000000"/>
                <w:szCs w:val="21"/>
              </w:rPr>
              <w:t>、</w:t>
            </w:r>
            <w:hyperlink r:id="rId50"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flaliron</w:t>
            </w:r>
            <w:r>
              <w:rPr>
                <w:rFonts w:ascii="Arial" w:hAnsi="Arial" w:cs="Arial"/>
                <w:color w:val="000000"/>
                <w:szCs w:val="21"/>
              </w:rPr>
              <w:t>（</w:t>
            </w:r>
            <w:hyperlink r:id="rId51" w:tgtFrame="_blank" w:history="1">
              <w:r>
                <w:rPr>
                  <w:rStyle w:val="a3"/>
                  <w:rFonts w:ascii="Arial" w:hAnsi="Arial" w:cs="Arial"/>
                  <w:color w:val="FF9900"/>
                  <w:szCs w:val="21"/>
                </w:rPr>
                <w:t>官网</w:t>
              </w:r>
            </w:hyperlink>
            <w:r>
              <w:rPr>
                <w:rFonts w:ascii="Arial" w:hAnsi="Arial" w:cs="Arial"/>
                <w:color w:val="000000"/>
                <w:szCs w:val="21"/>
              </w:rPr>
              <w:t>、</w:t>
            </w:r>
            <w:hyperlink r:id="rId52" w:tgtFrame="_blank" w:history="1">
              <w:r>
                <w:rPr>
                  <w:rStyle w:val="a3"/>
                  <w:rFonts w:ascii="Arial" w:hAnsi="Arial" w:cs="Arial"/>
                  <w:color w:val="FF9900"/>
                  <w:szCs w:val="21"/>
                </w:rPr>
                <w:t>Github</w:t>
              </w:r>
            </w:hyperlink>
            <w:r>
              <w:rPr>
                <w:rFonts w:ascii="Arial" w:hAnsi="Arial" w:cs="Arial"/>
                <w:color w:val="000000"/>
                <w:szCs w:val="21"/>
              </w:rPr>
              <w:t>、</w:t>
            </w:r>
            <w:hyperlink r:id="rId53"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total.js</w:t>
            </w:r>
            <w:r>
              <w:rPr>
                <w:rFonts w:ascii="Arial" w:hAnsi="Arial" w:cs="Arial"/>
                <w:color w:val="000000"/>
                <w:szCs w:val="21"/>
              </w:rPr>
              <w:t>（</w:t>
            </w:r>
            <w:hyperlink r:id="rId54" w:tgtFrame="_blank" w:history="1">
              <w:r>
                <w:rPr>
                  <w:rStyle w:val="a3"/>
                  <w:rFonts w:ascii="Arial" w:hAnsi="Arial" w:cs="Arial"/>
                  <w:color w:val="FF9900"/>
                  <w:szCs w:val="21"/>
                </w:rPr>
                <w:t>官网</w:t>
              </w:r>
            </w:hyperlink>
            <w:r>
              <w:rPr>
                <w:rFonts w:ascii="Arial" w:hAnsi="Arial" w:cs="Arial"/>
                <w:color w:val="000000"/>
                <w:szCs w:val="21"/>
              </w:rPr>
              <w:t>、</w:t>
            </w:r>
            <w:hyperlink r:id="rId55" w:tgtFrame="_blank" w:history="1">
              <w:r>
                <w:rPr>
                  <w:rStyle w:val="a3"/>
                  <w:rFonts w:ascii="Arial" w:hAnsi="Arial" w:cs="Arial"/>
                  <w:color w:val="FF9900"/>
                  <w:szCs w:val="21"/>
                </w:rPr>
                <w:t>Github</w:t>
              </w:r>
            </w:hyperlink>
            <w:r>
              <w:rPr>
                <w:rFonts w:ascii="Arial" w:hAnsi="Arial" w:cs="Arial"/>
                <w:color w:val="000000"/>
                <w:szCs w:val="21"/>
              </w:rPr>
              <w:t>、</w:t>
            </w:r>
            <w:hyperlink r:id="rId56"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locomotive</w:t>
            </w:r>
            <w:r>
              <w:rPr>
                <w:rFonts w:ascii="Arial" w:hAnsi="Arial" w:cs="Arial"/>
                <w:color w:val="000000"/>
                <w:szCs w:val="21"/>
              </w:rPr>
              <w:t>（</w:t>
            </w:r>
            <w:hyperlink r:id="rId57" w:tgtFrame="_blank" w:history="1">
              <w:r>
                <w:rPr>
                  <w:rStyle w:val="a3"/>
                  <w:rFonts w:ascii="Arial" w:hAnsi="Arial" w:cs="Arial"/>
                  <w:color w:val="FF9900"/>
                  <w:szCs w:val="21"/>
                </w:rPr>
                <w:t>官网</w:t>
              </w:r>
            </w:hyperlink>
            <w:r>
              <w:rPr>
                <w:rFonts w:ascii="Arial" w:hAnsi="Arial" w:cs="Arial"/>
                <w:color w:val="000000"/>
                <w:szCs w:val="21"/>
              </w:rPr>
              <w:t>、</w:t>
            </w:r>
            <w:hyperlink r:id="rId58" w:tgtFrame="_blank" w:history="1">
              <w:r>
                <w:rPr>
                  <w:rStyle w:val="a3"/>
                  <w:rFonts w:ascii="Arial" w:hAnsi="Arial" w:cs="Arial"/>
                  <w:color w:val="FF9900"/>
                  <w:szCs w:val="21"/>
                </w:rPr>
                <w:t>Github</w:t>
              </w:r>
            </w:hyperlink>
            <w:r>
              <w:rPr>
                <w:rFonts w:ascii="Arial" w:hAnsi="Arial" w:cs="Arial"/>
                <w:color w:val="000000"/>
                <w:szCs w:val="21"/>
              </w:rPr>
              <w:t>、</w:t>
            </w:r>
            <w:hyperlink r:id="rId59"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Rails</w:t>
            </w:r>
            <w:r>
              <w:rPr>
                <w:rFonts w:ascii="Arial" w:hAnsi="Arial" w:cs="Arial"/>
                <w:color w:val="000000"/>
                <w:sz w:val="21"/>
                <w:szCs w:val="21"/>
              </w:rPr>
              <w:t>风格则是指不重复自己和约定优于配置，以及严格遵循</w:t>
            </w:r>
            <w:r>
              <w:rPr>
                <w:rFonts w:ascii="Arial" w:hAnsi="Arial" w:cs="Arial"/>
                <w:color w:val="000000"/>
                <w:sz w:val="21"/>
                <w:szCs w:val="21"/>
              </w:rPr>
              <w:t>MVC</w:t>
            </w:r>
            <w:r>
              <w:rPr>
                <w:rFonts w:ascii="Arial" w:hAnsi="Arial" w:cs="Arial"/>
                <w:color w:val="000000"/>
                <w:sz w:val="21"/>
                <w:szCs w:val="21"/>
              </w:rPr>
              <w:t>结构开发。代表性的框架有：</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Sails.js</w:t>
            </w:r>
            <w:r>
              <w:rPr>
                <w:rFonts w:ascii="Arial" w:hAnsi="Arial" w:cs="Arial"/>
                <w:color w:val="000000"/>
                <w:szCs w:val="21"/>
              </w:rPr>
              <w:t>（</w:t>
            </w:r>
            <w:hyperlink r:id="rId60" w:tgtFrame="_blank" w:history="1">
              <w:r>
                <w:rPr>
                  <w:rStyle w:val="a3"/>
                  <w:rFonts w:ascii="Arial" w:hAnsi="Arial" w:cs="Arial"/>
                  <w:color w:val="FF9900"/>
                  <w:szCs w:val="21"/>
                </w:rPr>
                <w:t>官网</w:t>
              </w:r>
            </w:hyperlink>
            <w:r>
              <w:rPr>
                <w:rFonts w:ascii="Arial" w:hAnsi="Arial" w:cs="Arial"/>
                <w:color w:val="000000"/>
                <w:szCs w:val="21"/>
              </w:rPr>
              <w:t>、</w:t>
            </w:r>
            <w:hyperlink r:id="rId61" w:tgtFrame="_blank" w:history="1">
              <w:r>
                <w:rPr>
                  <w:rStyle w:val="a3"/>
                  <w:rFonts w:ascii="Arial" w:hAnsi="Arial" w:cs="Arial"/>
                  <w:color w:val="FF9900"/>
                  <w:szCs w:val="21"/>
                </w:rPr>
                <w:t>Github</w:t>
              </w:r>
            </w:hyperlink>
            <w:r>
              <w:rPr>
                <w:rFonts w:ascii="Arial" w:hAnsi="Arial" w:cs="Arial"/>
                <w:color w:val="000000"/>
                <w:szCs w:val="21"/>
              </w:rPr>
              <w:t>、</w:t>
            </w:r>
            <w:hyperlink r:id="rId62"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geddy</w:t>
            </w:r>
            <w:r>
              <w:rPr>
                <w:rFonts w:ascii="Arial" w:hAnsi="Arial" w:cs="Arial"/>
                <w:color w:val="000000"/>
                <w:szCs w:val="21"/>
              </w:rPr>
              <w:t>（</w:t>
            </w:r>
            <w:hyperlink r:id="rId63" w:tgtFrame="_blank" w:history="1">
              <w:r>
                <w:rPr>
                  <w:rStyle w:val="a3"/>
                  <w:rFonts w:ascii="Arial" w:hAnsi="Arial" w:cs="Arial"/>
                  <w:color w:val="FF9900"/>
                  <w:szCs w:val="21"/>
                </w:rPr>
                <w:t>官网</w:t>
              </w:r>
            </w:hyperlink>
            <w:r>
              <w:rPr>
                <w:rFonts w:ascii="Arial" w:hAnsi="Arial" w:cs="Arial"/>
                <w:color w:val="000000"/>
                <w:szCs w:val="21"/>
              </w:rPr>
              <w:t>、</w:t>
            </w:r>
            <w:hyperlink r:id="rId64" w:tgtFrame="_blank" w:history="1">
              <w:r>
                <w:rPr>
                  <w:rStyle w:val="a3"/>
                  <w:rFonts w:ascii="Arial" w:hAnsi="Arial" w:cs="Arial"/>
                  <w:color w:val="FF9900"/>
                  <w:szCs w:val="21"/>
                </w:rPr>
                <w:t>Github</w:t>
              </w:r>
            </w:hyperlink>
            <w:r>
              <w:rPr>
                <w:rFonts w:ascii="Arial" w:hAnsi="Arial" w:cs="Arial"/>
                <w:color w:val="000000"/>
                <w:szCs w:val="21"/>
              </w:rPr>
              <w:t>、</w:t>
            </w:r>
            <w:hyperlink r:id="rId65"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lastRenderedPageBreak/>
              <w:t>CompoundJS</w:t>
            </w:r>
            <w:r>
              <w:rPr>
                <w:rFonts w:ascii="Arial" w:hAnsi="Arial" w:cs="Arial"/>
                <w:color w:val="000000"/>
                <w:szCs w:val="21"/>
              </w:rPr>
              <w:t>（</w:t>
            </w:r>
            <w:hyperlink r:id="rId66" w:tgtFrame="_blank" w:history="1">
              <w:r>
                <w:rPr>
                  <w:rStyle w:val="a3"/>
                  <w:rFonts w:ascii="Arial" w:hAnsi="Arial" w:cs="Arial"/>
                  <w:color w:val="FF9900"/>
                  <w:szCs w:val="21"/>
                </w:rPr>
                <w:t>官网</w:t>
              </w:r>
            </w:hyperlink>
            <w:r>
              <w:rPr>
                <w:rFonts w:ascii="Arial" w:hAnsi="Arial" w:cs="Arial"/>
                <w:color w:val="000000"/>
                <w:szCs w:val="21"/>
              </w:rPr>
              <w:t>、</w:t>
            </w:r>
            <w:hyperlink r:id="rId67" w:tgtFrame="_blank" w:history="1">
              <w:r>
                <w:rPr>
                  <w:rStyle w:val="a3"/>
                  <w:rFonts w:ascii="Arial" w:hAnsi="Arial" w:cs="Arial"/>
                  <w:color w:val="FF9900"/>
                  <w:szCs w:val="21"/>
                </w:rPr>
                <w:t>Github</w:t>
              </w:r>
            </w:hyperlink>
            <w:r>
              <w:rPr>
                <w:rFonts w:ascii="Arial" w:hAnsi="Arial" w:cs="Arial"/>
                <w:color w:val="000000"/>
                <w:szCs w:val="21"/>
              </w:rPr>
              <w:t>、</w:t>
            </w:r>
            <w:hyperlink r:id="rId68" w:tgtFrame="_blank" w:history="1">
              <w:r>
                <w:rPr>
                  <w:rStyle w:val="a3"/>
                  <w:rFonts w:ascii="Arial" w:hAnsi="Arial" w:cs="Arial"/>
                  <w:color w:val="FF9900"/>
                  <w:szCs w:val="21"/>
                </w:rPr>
                <w:t>NPM</w:t>
              </w:r>
            </w:hyperlink>
            <w:r>
              <w:rPr>
                <w:rFonts w:ascii="Arial" w:hAnsi="Arial" w:cs="Arial"/>
                <w:color w:val="000000"/>
                <w:szCs w:val="21"/>
              </w:rPr>
              <w:t>）</w:t>
            </w:r>
            <w:r>
              <w:rPr>
                <w:rFonts w:ascii="Arial" w:hAnsi="Arial" w:cs="Arial"/>
                <w:color w:val="000000"/>
                <w:szCs w:val="21"/>
              </w:rPr>
              <w:t xml:space="preserve"> </w:t>
            </w:r>
            <w:r>
              <w:rPr>
                <w:rFonts w:ascii="Arial" w:hAnsi="Arial" w:cs="Arial"/>
                <w:color w:val="000000"/>
                <w:szCs w:val="21"/>
              </w:rPr>
              <w:t>原</w:t>
            </w:r>
            <w:r>
              <w:rPr>
                <w:rFonts w:ascii="Arial" w:hAnsi="Arial" w:cs="Arial"/>
                <w:color w:val="000000"/>
                <w:szCs w:val="21"/>
              </w:rPr>
              <w:t>railswayjs</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这两种风格无所谓谁优谁劣，全凭使用者的偏好。</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而在这两种</w:t>
            </w:r>
            <w:r>
              <w:rPr>
                <w:rFonts w:ascii="Arial" w:hAnsi="Arial" w:cs="Arial"/>
                <w:color w:val="000000"/>
                <w:sz w:val="21"/>
                <w:szCs w:val="21"/>
              </w:rPr>
              <w:t>Web</w:t>
            </w:r>
            <w:r>
              <w:rPr>
                <w:rFonts w:ascii="Arial" w:hAnsi="Arial" w:cs="Arial"/>
                <w:color w:val="000000"/>
                <w:sz w:val="21"/>
                <w:szCs w:val="21"/>
              </w:rPr>
              <w:t>框架之外，还有更大型的框架，即全栈框架，其中的代表是</w:t>
            </w:r>
            <w:r>
              <w:rPr>
                <w:rFonts w:ascii="Arial" w:hAnsi="Arial" w:cs="Arial"/>
                <w:color w:val="000000"/>
                <w:sz w:val="21"/>
                <w:szCs w:val="21"/>
              </w:rPr>
              <w:t>MEAN</w:t>
            </w:r>
            <w:r>
              <w:rPr>
                <w:rFonts w:ascii="Arial" w:hAnsi="Arial" w:cs="Arial"/>
                <w:color w:val="000000"/>
                <w:sz w:val="21"/>
                <w:szCs w:val="21"/>
              </w:rPr>
              <w:t>。</w:t>
            </w:r>
          </w:p>
          <w:p w:rsidR="00C16562" w:rsidRDefault="00C16562" w:rsidP="00C16562">
            <w:pPr>
              <w:pStyle w:val="3"/>
              <w:shd w:val="clear" w:color="auto" w:fill="FFFFFF"/>
              <w:spacing w:before="0" w:after="0"/>
              <w:rPr>
                <w:rFonts w:ascii="Arial" w:hAnsi="Arial" w:cs="Arial"/>
                <w:color w:val="000000"/>
                <w:sz w:val="27"/>
                <w:szCs w:val="27"/>
              </w:rPr>
            </w:pPr>
            <w:bookmarkStart w:id="3" w:name="t2"/>
            <w:bookmarkEnd w:id="3"/>
            <w:r>
              <w:rPr>
                <w:rFonts w:ascii="Arial" w:hAnsi="Arial" w:cs="Arial"/>
                <w:color w:val="000000"/>
              </w:rPr>
              <w:t>MEAN</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MEAN</w:t>
            </w:r>
            <w:r>
              <w:rPr>
                <w:rFonts w:ascii="Arial" w:hAnsi="Arial" w:cs="Arial"/>
                <w:color w:val="000000"/>
                <w:sz w:val="21"/>
                <w:szCs w:val="21"/>
              </w:rPr>
              <w:t>指</w:t>
            </w:r>
            <w:hyperlink r:id="rId69" w:tgtFrame="_blank" w:tooltip="MongoDB知识库" w:history="1">
              <w:r>
                <w:rPr>
                  <w:rStyle w:val="a3"/>
                  <w:rFonts w:ascii="Arial" w:hAnsi="Arial" w:cs="Arial"/>
                  <w:b/>
                  <w:bCs/>
                  <w:color w:val="DF3434"/>
                  <w:sz w:val="21"/>
                  <w:szCs w:val="21"/>
                </w:rPr>
                <w:t>MongoDB</w:t>
              </w:r>
            </w:hyperlink>
            <w:r>
              <w:rPr>
                <w:rFonts w:ascii="Arial" w:hAnsi="Arial" w:cs="Arial"/>
                <w:color w:val="000000"/>
                <w:sz w:val="21"/>
                <w:szCs w:val="21"/>
              </w:rPr>
              <w:t>+Express+Angular.js+Node.js</w:t>
            </w:r>
            <w:r>
              <w:rPr>
                <w:rFonts w:ascii="Arial" w:hAnsi="Arial" w:cs="Arial"/>
                <w:color w:val="000000"/>
                <w:sz w:val="21"/>
                <w:szCs w:val="21"/>
              </w:rPr>
              <w:t>，这一组合包括运行环境、数据库、</w:t>
            </w:r>
            <w:r>
              <w:rPr>
                <w:rFonts w:ascii="Arial" w:hAnsi="Arial" w:cs="Arial"/>
                <w:color w:val="000000"/>
                <w:sz w:val="21"/>
                <w:szCs w:val="21"/>
              </w:rPr>
              <w:t>Web</w:t>
            </w:r>
            <w:r>
              <w:rPr>
                <w:rFonts w:ascii="Arial" w:hAnsi="Arial" w:cs="Arial"/>
                <w:color w:val="000000"/>
                <w:sz w:val="21"/>
                <w:szCs w:val="21"/>
              </w:rPr>
              <w:t>框架和前端引擎。被称为全栈框架（</w:t>
            </w:r>
            <w:r>
              <w:rPr>
                <w:rFonts w:ascii="Arial" w:hAnsi="Arial" w:cs="Arial"/>
                <w:color w:val="000000"/>
                <w:sz w:val="21"/>
                <w:szCs w:val="21"/>
              </w:rPr>
              <w:t>Full-stack framework</w:t>
            </w:r>
            <w:r>
              <w:rPr>
                <w:rFonts w:ascii="Arial" w:hAnsi="Arial" w:cs="Arial"/>
                <w:color w:val="000000"/>
                <w:sz w:val="21"/>
                <w:szCs w:val="21"/>
              </w:rPr>
              <w:t>）。这其中除了</w:t>
            </w:r>
            <w:r>
              <w:rPr>
                <w:rFonts w:ascii="Arial" w:hAnsi="Arial" w:cs="Arial"/>
                <w:color w:val="000000"/>
                <w:sz w:val="21"/>
                <w:szCs w:val="21"/>
              </w:rPr>
              <w:t>Node.js</w:t>
            </w:r>
            <w:r>
              <w:rPr>
                <w:rFonts w:ascii="Arial" w:hAnsi="Arial" w:cs="Arial"/>
                <w:color w:val="000000"/>
                <w:sz w:val="21"/>
                <w:szCs w:val="21"/>
              </w:rPr>
              <w:t>之外，每一个都是可替换的，目标是创建从前端到后端，全部使用</w:t>
            </w:r>
            <w:hyperlink r:id="rId70" w:tgtFrame="_blank" w:tooltip="JavaScript知识库" w:history="1">
              <w:r>
                <w:rPr>
                  <w:rStyle w:val="a3"/>
                  <w:rFonts w:ascii="Arial" w:hAnsi="Arial" w:cs="Arial"/>
                  <w:b/>
                  <w:bCs/>
                  <w:color w:val="DF3434"/>
                  <w:sz w:val="21"/>
                  <w:szCs w:val="21"/>
                </w:rPr>
                <w:t>JavaScript</w:t>
              </w:r>
            </w:hyperlink>
            <w:r>
              <w:rPr>
                <w:rFonts w:ascii="Arial" w:hAnsi="Arial" w:cs="Arial"/>
                <w:color w:val="000000"/>
                <w:sz w:val="21"/>
                <w:szCs w:val="21"/>
              </w:rPr>
              <w:t>的</w:t>
            </w:r>
            <w:r>
              <w:rPr>
                <w:rFonts w:ascii="Arial" w:hAnsi="Arial" w:cs="Arial"/>
                <w:color w:val="000000"/>
                <w:sz w:val="21"/>
                <w:szCs w:val="21"/>
              </w:rPr>
              <w:t>Web</w:t>
            </w:r>
            <w:r>
              <w:rPr>
                <w:rFonts w:ascii="Arial" w:hAnsi="Arial" w:cs="Arial"/>
                <w:color w:val="000000"/>
                <w:sz w:val="21"/>
                <w:szCs w:val="21"/>
              </w:rPr>
              <w:t>应用。</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由于这一框架的完善性，有人将其称为</w:t>
            </w:r>
            <w:r>
              <w:rPr>
                <w:rFonts w:ascii="Arial" w:hAnsi="Arial" w:cs="Arial"/>
                <w:color w:val="000000"/>
                <w:sz w:val="21"/>
                <w:szCs w:val="21"/>
              </w:rPr>
              <w:t>LAMP</w:t>
            </w:r>
            <w:r>
              <w:rPr>
                <w:rFonts w:ascii="Arial" w:hAnsi="Arial" w:cs="Arial"/>
                <w:color w:val="000000"/>
                <w:sz w:val="21"/>
                <w:szCs w:val="21"/>
              </w:rPr>
              <w:t>的接班人。</w:t>
            </w:r>
            <w:r>
              <w:rPr>
                <w:rFonts w:ascii="Arial" w:hAnsi="Arial" w:cs="Arial"/>
                <w:color w:val="000000"/>
                <w:sz w:val="21"/>
                <w:szCs w:val="21"/>
              </w:rPr>
              <w:t>LAMP</w:t>
            </w:r>
            <w:r>
              <w:rPr>
                <w:rFonts w:ascii="Arial" w:hAnsi="Arial" w:cs="Arial"/>
                <w:color w:val="000000"/>
                <w:sz w:val="21"/>
                <w:szCs w:val="21"/>
              </w:rPr>
              <w:t>即</w:t>
            </w:r>
            <w:r>
              <w:rPr>
                <w:rFonts w:ascii="Arial" w:hAnsi="Arial" w:cs="Arial"/>
                <w:color w:val="000000"/>
                <w:sz w:val="21"/>
                <w:szCs w:val="21"/>
              </w:rPr>
              <w:t>PHP</w:t>
            </w:r>
            <w:r>
              <w:rPr>
                <w:rFonts w:ascii="Arial" w:hAnsi="Arial" w:cs="Arial"/>
                <w:color w:val="000000"/>
                <w:sz w:val="21"/>
                <w:szCs w:val="21"/>
              </w:rPr>
              <w:t>的典型运行环境，</w:t>
            </w:r>
            <w:hyperlink r:id="rId71" w:tgtFrame="_blank" w:tooltip="Linux知识库" w:history="1">
              <w:r>
                <w:rPr>
                  <w:rStyle w:val="a3"/>
                  <w:rFonts w:ascii="Arial" w:hAnsi="Arial" w:cs="Arial"/>
                  <w:b/>
                  <w:bCs/>
                  <w:color w:val="DF3434"/>
                  <w:sz w:val="21"/>
                  <w:szCs w:val="21"/>
                </w:rPr>
                <w:t>Linux</w:t>
              </w:r>
            </w:hyperlink>
            <w:r>
              <w:rPr>
                <w:rFonts w:ascii="Arial" w:hAnsi="Arial" w:cs="Arial"/>
                <w:color w:val="000000"/>
                <w:sz w:val="21"/>
                <w:szCs w:val="21"/>
              </w:rPr>
              <w:t>+Apache+</w:t>
            </w:r>
            <w:hyperlink r:id="rId72" w:tgtFrame="_blank" w:tooltip="MySQL知识库" w:history="1">
              <w:r>
                <w:rPr>
                  <w:rStyle w:val="a3"/>
                  <w:rFonts w:ascii="Arial" w:hAnsi="Arial" w:cs="Arial"/>
                  <w:b/>
                  <w:bCs/>
                  <w:color w:val="DF3434"/>
                  <w:sz w:val="21"/>
                  <w:szCs w:val="21"/>
                </w:rPr>
                <w:t>MySQL</w:t>
              </w:r>
            </w:hyperlink>
            <w:r>
              <w:rPr>
                <w:rFonts w:ascii="Arial" w:hAnsi="Arial" w:cs="Arial"/>
                <w:color w:val="000000"/>
                <w:sz w:val="21"/>
                <w:szCs w:val="21"/>
              </w:rPr>
              <w:t>+PHP</w:t>
            </w:r>
            <w:r>
              <w:rPr>
                <w:rFonts w:ascii="Arial" w:hAnsi="Arial" w:cs="Arial"/>
                <w:color w:val="000000"/>
                <w:sz w:val="21"/>
                <w:szCs w:val="21"/>
              </w:rPr>
              <w:t>，被大量的用于各种虚拟主机上。</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MEAN</w:t>
            </w:r>
            <w:r>
              <w:rPr>
                <w:rFonts w:ascii="Arial" w:hAnsi="Arial" w:cs="Arial"/>
                <w:color w:val="000000"/>
                <w:sz w:val="21"/>
                <w:szCs w:val="21"/>
              </w:rPr>
              <w:t>看似庞大，但事实上要构建完整的现代化</w:t>
            </w:r>
            <w:r>
              <w:rPr>
                <w:rFonts w:ascii="Arial" w:hAnsi="Arial" w:cs="Arial"/>
                <w:color w:val="000000"/>
                <w:sz w:val="21"/>
                <w:szCs w:val="21"/>
              </w:rPr>
              <w:t>Web</w:t>
            </w:r>
            <w:r>
              <w:rPr>
                <w:rFonts w:ascii="Arial" w:hAnsi="Arial" w:cs="Arial"/>
                <w:color w:val="000000"/>
                <w:sz w:val="21"/>
                <w:szCs w:val="21"/>
              </w:rPr>
              <w:t>应用，特别是</w:t>
            </w:r>
            <w:r>
              <w:rPr>
                <w:rFonts w:ascii="Arial" w:hAnsi="Arial" w:cs="Arial"/>
                <w:color w:val="000000"/>
                <w:sz w:val="21"/>
                <w:szCs w:val="21"/>
              </w:rPr>
              <w:t>SPA</w:t>
            </w:r>
            <w:r>
              <w:rPr>
                <w:rFonts w:ascii="Arial" w:hAnsi="Arial" w:cs="Arial"/>
                <w:color w:val="000000"/>
                <w:sz w:val="21"/>
                <w:szCs w:val="21"/>
              </w:rPr>
              <w:t>（单页面应用），这几个组件都是难以缺少的，并且，其中每一项几乎都是目前情况下的最佳选择，因此用于学习和重头开始打造新的</w:t>
            </w:r>
            <w:r>
              <w:rPr>
                <w:rFonts w:ascii="Arial" w:hAnsi="Arial" w:cs="Arial"/>
                <w:color w:val="000000"/>
                <w:sz w:val="21"/>
                <w:szCs w:val="21"/>
              </w:rPr>
              <w:t>Web</w:t>
            </w:r>
            <w:r>
              <w:rPr>
                <w:rFonts w:ascii="Arial" w:hAnsi="Arial" w:cs="Arial"/>
                <w:color w:val="000000"/>
                <w:sz w:val="21"/>
                <w:szCs w:val="21"/>
              </w:rPr>
              <w:t>应用是非常合适的。但由于实际业务的独特性，很可能要替换其中的组件，比如用</w:t>
            </w:r>
            <w:r>
              <w:rPr>
                <w:rFonts w:ascii="Arial" w:hAnsi="Arial" w:cs="Arial"/>
                <w:color w:val="000000"/>
                <w:sz w:val="21"/>
                <w:szCs w:val="21"/>
              </w:rPr>
              <w:t>Mysql</w:t>
            </w:r>
            <w:r>
              <w:rPr>
                <w:rFonts w:ascii="Arial" w:hAnsi="Arial" w:cs="Arial"/>
                <w:color w:val="000000"/>
                <w:sz w:val="21"/>
                <w:szCs w:val="21"/>
              </w:rPr>
              <w:t>来替换</w:t>
            </w:r>
            <w:r>
              <w:rPr>
                <w:rFonts w:ascii="Arial" w:hAnsi="Arial" w:cs="Arial"/>
                <w:color w:val="000000"/>
                <w:sz w:val="21"/>
                <w:szCs w:val="21"/>
              </w:rPr>
              <w:t>MongoDB</w:t>
            </w:r>
            <w:r>
              <w:rPr>
                <w:rFonts w:ascii="Arial" w:hAnsi="Arial" w:cs="Arial"/>
                <w:color w:val="000000"/>
                <w:sz w:val="21"/>
                <w:szCs w:val="21"/>
              </w:rPr>
              <w:t>，因此，学习其中的原理和</w:t>
            </w:r>
            <w:hyperlink r:id="rId73" w:tgtFrame="_blank" w:tooltip="大型网站架构知识库" w:history="1">
              <w:r>
                <w:rPr>
                  <w:rStyle w:val="a3"/>
                  <w:rFonts w:ascii="Arial" w:hAnsi="Arial" w:cs="Arial"/>
                  <w:b/>
                  <w:bCs/>
                  <w:color w:val="DF3434"/>
                  <w:sz w:val="21"/>
                  <w:szCs w:val="21"/>
                </w:rPr>
                <w:t>架构</w:t>
              </w:r>
            </w:hyperlink>
            <w:r>
              <w:rPr>
                <w:rFonts w:ascii="Arial" w:hAnsi="Arial" w:cs="Arial"/>
                <w:color w:val="000000"/>
                <w:sz w:val="21"/>
                <w:szCs w:val="21"/>
              </w:rPr>
              <w:t>，打造自己的类</w:t>
            </w:r>
            <w:r>
              <w:rPr>
                <w:rFonts w:ascii="Arial" w:hAnsi="Arial" w:cs="Arial"/>
                <w:color w:val="000000"/>
                <w:sz w:val="21"/>
                <w:szCs w:val="21"/>
              </w:rPr>
              <w:t>MEAN</w:t>
            </w:r>
            <w:r>
              <w:rPr>
                <w:rFonts w:ascii="Arial" w:hAnsi="Arial" w:cs="Arial"/>
                <w:color w:val="000000"/>
                <w:sz w:val="21"/>
                <w:szCs w:val="21"/>
              </w:rPr>
              <w:t>框架也是一种选择。</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作为个人和小团队来说，全栈框架</w:t>
            </w:r>
            <w:r>
              <w:rPr>
                <w:rFonts w:ascii="Arial" w:hAnsi="Arial" w:cs="Arial"/>
                <w:color w:val="000000"/>
                <w:sz w:val="21"/>
                <w:szCs w:val="21"/>
              </w:rPr>
              <w:t>MEAN</w:t>
            </w:r>
            <w:r>
              <w:rPr>
                <w:rFonts w:ascii="Arial" w:hAnsi="Arial" w:cs="Arial"/>
                <w:color w:val="000000"/>
                <w:sz w:val="21"/>
                <w:szCs w:val="21"/>
              </w:rPr>
              <w:t>基本上足够了，但目前大多数全栈框架还包含一项特性，那就是实时，拥有实时功能的框架我们又称为实时框架。</w:t>
            </w:r>
          </w:p>
          <w:p w:rsidR="00C16562" w:rsidRDefault="00C16562" w:rsidP="00C16562">
            <w:pPr>
              <w:pStyle w:val="3"/>
              <w:shd w:val="clear" w:color="auto" w:fill="FFFFFF"/>
              <w:spacing w:before="0" w:after="0"/>
              <w:rPr>
                <w:rFonts w:ascii="Arial" w:hAnsi="Arial" w:cs="Arial"/>
                <w:color w:val="000000"/>
                <w:sz w:val="27"/>
                <w:szCs w:val="27"/>
              </w:rPr>
            </w:pPr>
            <w:bookmarkStart w:id="4" w:name="t3"/>
            <w:bookmarkEnd w:id="4"/>
            <w:r>
              <w:rPr>
                <w:rFonts w:ascii="Arial" w:hAnsi="Arial" w:cs="Arial"/>
                <w:color w:val="000000"/>
              </w:rPr>
              <w:t>实时框架好吗？</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实时框架（</w:t>
            </w:r>
            <w:r>
              <w:rPr>
                <w:rFonts w:ascii="Arial" w:hAnsi="Arial" w:cs="Arial"/>
                <w:color w:val="000000"/>
                <w:sz w:val="21"/>
                <w:szCs w:val="21"/>
              </w:rPr>
              <w:t>Real-time framework</w:t>
            </w:r>
            <w:r>
              <w:rPr>
                <w:rFonts w:ascii="Arial" w:hAnsi="Arial" w:cs="Arial"/>
                <w:color w:val="000000"/>
                <w:sz w:val="21"/>
                <w:szCs w:val="21"/>
              </w:rPr>
              <w:t>）指包含了</w:t>
            </w:r>
            <w:r>
              <w:rPr>
                <w:rFonts w:ascii="Arial" w:hAnsi="Arial" w:cs="Arial"/>
                <w:color w:val="000000"/>
                <w:sz w:val="21"/>
                <w:szCs w:val="21"/>
              </w:rPr>
              <w:t>webSocket</w:t>
            </w:r>
            <w:r>
              <w:rPr>
                <w:rFonts w:ascii="Arial" w:hAnsi="Arial" w:cs="Arial"/>
                <w:color w:val="000000"/>
                <w:sz w:val="21"/>
                <w:szCs w:val="21"/>
              </w:rPr>
              <w:t>的双向通信功能，能够在服务器和客户端做到实时通信的框架。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服务端和客户端自由通信的需求一直都在，但由于</w:t>
            </w:r>
            <w:r>
              <w:rPr>
                <w:rFonts w:ascii="Arial" w:hAnsi="Arial" w:cs="Arial"/>
                <w:color w:val="000000"/>
                <w:sz w:val="21"/>
                <w:szCs w:val="21"/>
              </w:rPr>
              <w:t>HTTP</w:t>
            </w:r>
            <w:r>
              <w:rPr>
                <w:rFonts w:ascii="Arial" w:hAnsi="Arial" w:cs="Arial"/>
                <w:color w:val="000000"/>
                <w:sz w:val="21"/>
                <w:szCs w:val="21"/>
              </w:rPr>
              <w:t>协议本身的局限性，因此催生了</w:t>
            </w:r>
            <w:r>
              <w:rPr>
                <w:rFonts w:ascii="Arial" w:hAnsi="Arial" w:cs="Arial"/>
                <w:color w:val="000000"/>
                <w:sz w:val="21"/>
                <w:szCs w:val="21"/>
              </w:rPr>
              <w:t>Comet</w:t>
            </w:r>
            <w:r>
              <w:rPr>
                <w:rFonts w:ascii="Arial" w:hAnsi="Arial" w:cs="Arial"/>
                <w:color w:val="000000"/>
                <w:sz w:val="21"/>
                <w:szCs w:val="21"/>
              </w:rPr>
              <w:t>等变通的方法，但即使这样也离实时相距甚远。而当</w:t>
            </w:r>
            <w:r>
              <w:rPr>
                <w:rFonts w:ascii="Arial" w:hAnsi="Arial" w:cs="Arial"/>
                <w:color w:val="000000"/>
                <w:sz w:val="21"/>
                <w:szCs w:val="21"/>
              </w:rPr>
              <w:t>Node.js</w:t>
            </w:r>
            <w:r>
              <w:rPr>
                <w:rFonts w:ascii="Arial" w:hAnsi="Arial" w:cs="Arial"/>
                <w:color w:val="000000"/>
                <w:sz w:val="21"/>
                <w:szCs w:val="21"/>
              </w:rPr>
              <w:t>兴起后，另一个</w:t>
            </w:r>
            <w:hyperlink r:id="rId74" w:tgtFrame="_blank" w:tooltip="HTML5知识库" w:history="1">
              <w:r>
                <w:rPr>
                  <w:rStyle w:val="a3"/>
                  <w:rFonts w:ascii="Arial" w:hAnsi="Arial" w:cs="Arial"/>
                  <w:b/>
                  <w:bCs/>
                  <w:color w:val="DF3434"/>
                  <w:sz w:val="21"/>
                  <w:szCs w:val="21"/>
                </w:rPr>
                <w:t>HTML5</w:t>
              </w:r>
            </w:hyperlink>
            <w:r>
              <w:rPr>
                <w:rFonts w:ascii="Arial" w:hAnsi="Arial" w:cs="Arial"/>
                <w:color w:val="000000"/>
                <w:sz w:val="21"/>
                <w:szCs w:val="21"/>
              </w:rPr>
              <w:t>技术</w:t>
            </w:r>
            <w:r>
              <w:rPr>
                <w:rFonts w:ascii="Arial" w:hAnsi="Arial" w:cs="Arial"/>
                <w:color w:val="000000"/>
                <w:sz w:val="21"/>
                <w:szCs w:val="21"/>
              </w:rPr>
              <w:t>webSocket</w:t>
            </w:r>
            <w:r>
              <w:rPr>
                <w:rFonts w:ascii="Arial" w:hAnsi="Arial" w:cs="Arial"/>
                <w:color w:val="000000"/>
                <w:sz w:val="21"/>
                <w:szCs w:val="21"/>
              </w:rPr>
              <w:t>也渐渐成熟，人们突然发现，实时通信一下子变得触手可及，于是</w:t>
            </w:r>
            <w:r>
              <w:rPr>
                <w:rFonts w:ascii="Arial" w:hAnsi="Arial" w:cs="Arial"/>
                <w:color w:val="000000"/>
                <w:sz w:val="21"/>
                <w:szCs w:val="21"/>
              </w:rPr>
              <w:t>webSocket</w:t>
            </w:r>
            <w:r>
              <w:rPr>
                <w:rFonts w:ascii="Arial" w:hAnsi="Arial" w:cs="Arial"/>
                <w:color w:val="000000"/>
                <w:sz w:val="21"/>
                <w:szCs w:val="21"/>
              </w:rPr>
              <w:t>技术在</w:t>
            </w:r>
            <w:r>
              <w:rPr>
                <w:rFonts w:ascii="Arial" w:hAnsi="Arial" w:cs="Arial"/>
                <w:color w:val="000000"/>
                <w:sz w:val="21"/>
                <w:szCs w:val="21"/>
              </w:rPr>
              <w:t>Node.js</w:t>
            </w:r>
            <w:r>
              <w:rPr>
                <w:rFonts w:ascii="Arial" w:hAnsi="Arial" w:cs="Arial"/>
                <w:color w:val="000000"/>
                <w:sz w:val="21"/>
                <w:szCs w:val="21"/>
              </w:rPr>
              <w:t>中得到大量的应用，其中最为知名的模块就是</w:t>
            </w:r>
            <w:r>
              <w:rPr>
                <w:rFonts w:ascii="Arial" w:hAnsi="Arial" w:cs="Arial"/>
                <w:color w:val="000000"/>
                <w:sz w:val="21"/>
                <w:szCs w:val="21"/>
              </w:rPr>
              <w:t>socket.io</w:t>
            </w:r>
            <w:r>
              <w:rPr>
                <w:rFonts w:ascii="Arial" w:hAnsi="Arial" w:cs="Arial"/>
                <w:color w:val="000000"/>
                <w:sz w:val="21"/>
                <w:szCs w:val="21"/>
              </w:rPr>
              <w:t>，而各种全栈框架也纷纷加入实时特性来应对更广阔的开发需求。</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目前有代表性的实时框架有：</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Meteor</w:t>
            </w:r>
            <w:r>
              <w:rPr>
                <w:rFonts w:ascii="Arial" w:hAnsi="Arial" w:cs="Arial"/>
                <w:color w:val="000000"/>
                <w:szCs w:val="21"/>
              </w:rPr>
              <w:t>（</w:t>
            </w:r>
            <w:hyperlink r:id="rId75" w:tgtFrame="_blank" w:history="1">
              <w:r>
                <w:rPr>
                  <w:rStyle w:val="a3"/>
                  <w:rFonts w:ascii="Arial" w:hAnsi="Arial" w:cs="Arial"/>
                  <w:color w:val="FF9900"/>
                  <w:szCs w:val="21"/>
                </w:rPr>
                <w:t>官网</w:t>
              </w:r>
            </w:hyperlink>
            <w:r>
              <w:rPr>
                <w:rFonts w:ascii="Arial" w:hAnsi="Arial" w:cs="Arial"/>
                <w:color w:val="000000"/>
                <w:szCs w:val="21"/>
              </w:rPr>
              <w:t>、</w:t>
            </w:r>
            <w:hyperlink r:id="rId76" w:tgtFrame="_blank" w:history="1">
              <w:r>
                <w:rPr>
                  <w:rStyle w:val="a3"/>
                  <w:rFonts w:ascii="Arial" w:hAnsi="Arial" w:cs="Arial"/>
                  <w:color w:val="FF9900"/>
                  <w:szCs w:val="21"/>
                </w:rPr>
                <w:t>Github</w:t>
              </w:r>
            </w:hyperlink>
            <w:r>
              <w:rPr>
                <w:rFonts w:ascii="Arial" w:hAnsi="Arial" w:cs="Arial"/>
                <w:color w:val="000000"/>
                <w:szCs w:val="21"/>
              </w:rPr>
              <w:t>、</w:t>
            </w:r>
            <w:hyperlink r:id="rId77"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MEAN.io</w:t>
            </w:r>
            <w:r>
              <w:rPr>
                <w:rFonts w:ascii="Arial" w:hAnsi="Arial" w:cs="Arial"/>
                <w:color w:val="000000"/>
                <w:szCs w:val="21"/>
              </w:rPr>
              <w:t>（</w:t>
            </w:r>
            <w:hyperlink r:id="rId78" w:tgtFrame="_blank" w:history="1">
              <w:r>
                <w:rPr>
                  <w:rStyle w:val="a3"/>
                  <w:rFonts w:ascii="Arial" w:hAnsi="Arial" w:cs="Arial"/>
                  <w:color w:val="FF9900"/>
                  <w:szCs w:val="21"/>
                </w:rPr>
                <w:t>官网</w:t>
              </w:r>
            </w:hyperlink>
            <w:r>
              <w:rPr>
                <w:rFonts w:ascii="Arial" w:hAnsi="Arial" w:cs="Arial"/>
                <w:color w:val="000000"/>
                <w:szCs w:val="21"/>
              </w:rPr>
              <w:t>、</w:t>
            </w:r>
            <w:hyperlink r:id="rId79" w:tgtFrame="_blank" w:history="1">
              <w:r>
                <w:rPr>
                  <w:rStyle w:val="a3"/>
                  <w:rFonts w:ascii="Arial" w:hAnsi="Arial" w:cs="Arial"/>
                  <w:color w:val="FF9900"/>
                  <w:szCs w:val="21"/>
                </w:rPr>
                <w:t>Github</w:t>
              </w:r>
            </w:hyperlink>
            <w:r>
              <w:rPr>
                <w:rFonts w:ascii="Arial" w:hAnsi="Arial" w:cs="Arial"/>
                <w:color w:val="000000"/>
                <w:szCs w:val="21"/>
              </w:rPr>
              <w:t>、</w:t>
            </w:r>
            <w:hyperlink r:id="rId80"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Derby</w:t>
            </w:r>
            <w:r>
              <w:rPr>
                <w:rFonts w:ascii="Arial" w:hAnsi="Arial" w:cs="Arial"/>
                <w:color w:val="000000"/>
                <w:szCs w:val="21"/>
              </w:rPr>
              <w:t>（</w:t>
            </w:r>
            <w:hyperlink r:id="rId81" w:tgtFrame="_blank" w:history="1">
              <w:r>
                <w:rPr>
                  <w:rStyle w:val="a3"/>
                  <w:rFonts w:ascii="Arial" w:hAnsi="Arial" w:cs="Arial"/>
                  <w:color w:val="FF9900"/>
                  <w:szCs w:val="21"/>
                </w:rPr>
                <w:t>官网</w:t>
              </w:r>
            </w:hyperlink>
            <w:r>
              <w:rPr>
                <w:rFonts w:ascii="Arial" w:hAnsi="Arial" w:cs="Arial"/>
                <w:color w:val="000000"/>
                <w:szCs w:val="21"/>
              </w:rPr>
              <w:t>、</w:t>
            </w:r>
            <w:hyperlink r:id="rId82" w:tgtFrame="_blank" w:history="1">
              <w:r>
                <w:rPr>
                  <w:rStyle w:val="a3"/>
                  <w:rFonts w:ascii="Arial" w:hAnsi="Arial" w:cs="Arial"/>
                  <w:color w:val="FF9900"/>
                  <w:szCs w:val="21"/>
                </w:rPr>
                <w:t>Github</w:t>
              </w:r>
            </w:hyperlink>
            <w:r>
              <w:rPr>
                <w:rFonts w:ascii="Arial" w:hAnsi="Arial" w:cs="Arial"/>
                <w:color w:val="000000"/>
                <w:szCs w:val="21"/>
              </w:rPr>
              <w:t>、</w:t>
            </w:r>
            <w:hyperlink r:id="rId83"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SocketStream</w:t>
            </w:r>
            <w:r>
              <w:rPr>
                <w:rFonts w:ascii="Arial" w:hAnsi="Arial" w:cs="Arial"/>
                <w:color w:val="000000"/>
                <w:szCs w:val="21"/>
              </w:rPr>
              <w:t>（</w:t>
            </w:r>
            <w:hyperlink r:id="rId84" w:tgtFrame="_blank" w:history="1">
              <w:r>
                <w:rPr>
                  <w:rStyle w:val="a3"/>
                  <w:rFonts w:ascii="Arial" w:hAnsi="Arial" w:cs="Arial"/>
                  <w:color w:val="FF9900"/>
                  <w:szCs w:val="21"/>
                </w:rPr>
                <w:t>官网</w:t>
              </w:r>
            </w:hyperlink>
            <w:r>
              <w:rPr>
                <w:rFonts w:ascii="Arial" w:hAnsi="Arial" w:cs="Arial"/>
                <w:color w:val="000000"/>
                <w:szCs w:val="21"/>
              </w:rPr>
              <w:t>、</w:t>
            </w:r>
            <w:hyperlink r:id="rId85" w:tgtFrame="_blank" w:history="1">
              <w:r>
                <w:rPr>
                  <w:rStyle w:val="a3"/>
                  <w:rFonts w:ascii="Arial" w:hAnsi="Arial" w:cs="Arial"/>
                  <w:color w:val="FF9900"/>
                  <w:szCs w:val="21"/>
                </w:rPr>
                <w:t>Github</w:t>
              </w:r>
            </w:hyperlink>
            <w:r>
              <w:rPr>
                <w:rFonts w:ascii="Arial" w:hAnsi="Arial" w:cs="Arial"/>
                <w:color w:val="000000"/>
                <w:szCs w:val="21"/>
              </w:rPr>
              <w:t>、</w:t>
            </w:r>
            <w:hyperlink r:id="rId86"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不过说实话，目前能看到的实时通信的应用场景其实不多，其中大多集中于聊天室、</w:t>
            </w:r>
            <w:r>
              <w:rPr>
                <w:rFonts w:ascii="Arial" w:hAnsi="Arial" w:cs="Arial"/>
                <w:color w:val="000000"/>
                <w:sz w:val="21"/>
                <w:szCs w:val="21"/>
              </w:rPr>
              <w:t>to-do</w:t>
            </w:r>
            <w:r>
              <w:rPr>
                <w:rFonts w:ascii="Arial" w:hAnsi="Arial" w:cs="Arial"/>
                <w:color w:val="000000"/>
                <w:sz w:val="21"/>
                <w:szCs w:val="21"/>
              </w:rPr>
              <w:t>、实时图表、在线游戏等领域。其他领域使用实时特性不但没必要，而且是对服务器资源的浪费。因此目前是否要采用实时框架，要看具体的项目而定。</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以上基本就是</w:t>
            </w:r>
            <w:r>
              <w:rPr>
                <w:rFonts w:ascii="Arial" w:hAnsi="Arial" w:cs="Arial"/>
                <w:color w:val="000000"/>
                <w:sz w:val="21"/>
                <w:szCs w:val="21"/>
              </w:rPr>
              <w:t>Node.js Web</w:t>
            </w:r>
            <w:r>
              <w:rPr>
                <w:rFonts w:ascii="Arial" w:hAnsi="Arial" w:cs="Arial"/>
                <w:color w:val="000000"/>
                <w:sz w:val="21"/>
                <w:szCs w:val="21"/>
              </w:rPr>
              <w:t>框架的现状了，相信看到这里，对于选择何种框架读者已经心里有数了吧。最后再介绍一个容易搞混的概念，和解释一下我的选择。</w:t>
            </w:r>
          </w:p>
          <w:p w:rsidR="00C16562" w:rsidRDefault="00C16562" w:rsidP="00C16562">
            <w:pPr>
              <w:pStyle w:val="3"/>
              <w:shd w:val="clear" w:color="auto" w:fill="FFFFFF"/>
              <w:spacing w:before="0" w:after="0"/>
              <w:rPr>
                <w:rFonts w:ascii="Arial" w:hAnsi="Arial" w:cs="Arial"/>
                <w:color w:val="000000"/>
                <w:sz w:val="27"/>
                <w:szCs w:val="27"/>
              </w:rPr>
            </w:pPr>
            <w:bookmarkStart w:id="5" w:name="t4"/>
            <w:bookmarkEnd w:id="5"/>
            <w:r>
              <w:rPr>
                <w:rFonts w:ascii="Arial" w:hAnsi="Arial" w:cs="Arial"/>
                <w:color w:val="000000"/>
              </w:rPr>
              <w:t>YEOMAN</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第一次见到这个词，我还以为它和</w:t>
            </w:r>
            <w:r>
              <w:rPr>
                <w:rFonts w:ascii="Arial" w:hAnsi="Arial" w:cs="Arial"/>
                <w:color w:val="000000"/>
                <w:sz w:val="21"/>
                <w:szCs w:val="21"/>
              </w:rPr>
              <w:t>MEAN</w:t>
            </w:r>
            <w:r>
              <w:rPr>
                <w:rFonts w:ascii="Arial" w:hAnsi="Arial" w:cs="Arial"/>
                <w:color w:val="000000"/>
                <w:sz w:val="21"/>
                <w:szCs w:val="21"/>
              </w:rPr>
              <w:t>有什么联系。事实上，它们是截然不同的两个东西。</w:t>
            </w:r>
            <w:r>
              <w:rPr>
                <w:rFonts w:ascii="Arial" w:hAnsi="Arial" w:cs="Arial"/>
                <w:color w:val="000000"/>
                <w:sz w:val="21"/>
                <w:szCs w:val="21"/>
              </w:rPr>
              <w:t>YEOMAN</w:t>
            </w:r>
            <w:r>
              <w:rPr>
                <w:rFonts w:ascii="Arial" w:hAnsi="Arial" w:cs="Arial"/>
                <w:color w:val="000000"/>
                <w:sz w:val="21"/>
                <w:szCs w:val="21"/>
              </w:rPr>
              <w:t>由</w:t>
            </w:r>
            <w:r>
              <w:rPr>
                <w:rFonts w:ascii="Arial" w:hAnsi="Arial" w:cs="Arial"/>
                <w:color w:val="000000"/>
                <w:sz w:val="21"/>
                <w:szCs w:val="21"/>
              </w:rPr>
              <w:t>YO</w:t>
            </w:r>
            <w:r>
              <w:rPr>
                <w:rFonts w:ascii="Arial" w:hAnsi="Arial" w:cs="Arial"/>
                <w:color w:val="000000"/>
                <w:sz w:val="21"/>
                <w:szCs w:val="21"/>
              </w:rPr>
              <w:t>（脚手架）、</w:t>
            </w:r>
            <w:r>
              <w:rPr>
                <w:rFonts w:ascii="Arial" w:hAnsi="Arial" w:cs="Arial"/>
                <w:color w:val="000000"/>
                <w:sz w:val="21"/>
                <w:szCs w:val="21"/>
              </w:rPr>
              <w:t>grunt</w:t>
            </w:r>
            <w:r>
              <w:rPr>
                <w:rFonts w:ascii="Arial" w:hAnsi="Arial" w:cs="Arial"/>
                <w:color w:val="000000"/>
                <w:sz w:val="21"/>
                <w:szCs w:val="21"/>
              </w:rPr>
              <w:t>（构建工具）、</w:t>
            </w:r>
            <w:r>
              <w:rPr>
                <w:rFonts w:ascii="Arial" w:hAnsi="Arial" w:cs="Arial"/>
                <w:color w:val="000000"/>
                <w:sz w:val="21"/>
                <w:szCs w:val="21"/>
              </w:rPr>
              <w:t>bower</w:t>
            </w:r>
            <w:r>
              <w:rPr>
                <w:rFonts w:ascii="Arial" w:hAnsi="Arial" w:cs="Arial"/>
                <w:color w:val="000000"/>
                <w:sz w:val="21"/>
                <w:szCs w:val="21"/>
              </w:rPr>
              <w:t>（包管理器），它代表的是一种工作流，与框架开发的思维方式完全不同。具体的介绍可见</w:t>
            </w:r>
            <w:hyperlink r:id="rId87" w:tgtFrame="_blank" w:tooltip="Yeoman自动构建js项目" w:history="1">
              <w:r>
                <w:rPr>
                  <w:rStyle w:val="a3"/>
                  <w:rFonts w:ascii="Arial" w:hAnsi="Arial" w:cs="Arial"/>
                  <w:color w:val="FF9900"/>
                  <w:sz w:val="21"/>
                  <w:szCs w:val="21"/>
                </w:rPr>
                <w:t>这里</w:t>
              </w:r>
            </w:hyperlink>
            <w:r>
              <w:rPr>
                <w:rFonts w:ascii="Arial" w:hAnsi="Arial" w:cs="Arial"/>
                <w:color w:val="000000"/>
                <w:sz w:val="21"/>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YEOMAN</w:t>
            </w:r>
            <w:r>
              <w:rPr>
                <w:rFonts w:ascii="Arial" w:hAnsi="Arial" w:cs="Arial"/>
                <w:color w:val="000000"/>
                <w:sz w:val="21"/>
                <w:szCs w:val="21"/>
              </w:rPr>
              <w:t>能够和框架达到类似的目的，都是为构建一个</w:t>
            </w:r>
            <w:r>
              <w:rPr>
                <w:rFonts w:ascii="Arial" w:hAnsi="Arial" w:cs="Arial"/>
                <w:color w:val="000000"/>
                <w:sz w:val="21"/>
                <w:szCs w:val="21"/>
              </w:rPr>
              <w:t>Web</w:t>
            </w:r>
            <w:r>
              <w:rPr>
                <w:rFonts w:ascii="Arial" w:hAnsi="Arial" w:cs="Arial"/>
                <w:color w:val="000000"/>
                <w:sz w:val="21"/>
                <w:szCs w:val="21"/>
              </w:rPr>
              <w:t>应用做好准备，但是要不要采用</w:t>
            </w:r>
            <w:r>
              <w:rPr>
                <w:rFonts w:ascii="Arial" w:hAnsi="Arial" w:cs="Arial"/>
                <w:color w:val="000000"/>
                <w:sz w:val="21"/>
                <w:szCs w:val="21"/>
              </w:rPr>
              <w:t>YEOMAN</w:t>
            </w:r>
            <w:r>
              <w:rPr>
                <w:rFonts w:ascii="Arial" w:hAnsi="Arial" w:cs="Arial"/>
                <w:color w:val="000000"/>
                <w:sz w:val="21"/>
                <w:szCs w:val="21"/>
              </w:rPr>
              <w:t>，则是见仁见智。我个人的看法是，学习</w:t>
            </w:r>
            <w:r>
              <w:rPr>
                <w:rFonts w:ascii="Arial" w:hAnsi="Arial" w:cs="Arial"/>
                <w:color w:val="000000"/>
                <w:sz w:val="21"/>
                <w:szCs w:val="21"/>
              </w:rPr>
              <w:t>YEOMAN</w:t>
            </w:r>
            <w:r>
              <w:rPr>
                <w:rFonts w:ascii="Arial" w:hAnsi="Arial" w:cs="Arial"/>
                <w:color w:val="000000"/>
                <w:sz w:val="21"/>
                <w:szCs w:val="21"/>
              </w:rPr>
              <w:t>本身就需要不少时间，并且有一定的学习门槛。至少在目前，使用框架开发还是相对经济的，而如果以后</w:t>
            </w:r>
            <w:r>
              <w:rPr>
                <w:rFonts w:ascii="Arial" w:hAnsi="Arial" w:cs="Arial"/>
                <w:color w:val="000000"/>
                <w:sz w:val="21"/>
                <w:szCs w:val="21"/>
              </w:rPr>
              <w:t>YEOMAN</w:t>
            </w:r>
            <w:r>
              <w:rPr>
                <w:rFonts w:ascii="Arial" w:hAnsi="Arial" w:cs="Arial"/>
                <w:color w:val="000000"/>
                <w:sz w:val="21"/>
                <w:szCs w:val="21"/>
              </w:rPr>
              <w:t>这种模式推广开来，再来学习也不迟，更何况有一定的</w:t>
            </w:r>
            <w:r>
              <w:rPr>
                <w:rFonts w:ascii="Arial" w:hAnsi="Arial" w:cs="Arial"/>
                <w:color w:val="000000"/>
                <w:sz w:val="21"/>
                <w:szCs w:val="21"/>
              </w:rPr>
              <w:t>Node.js</w:t>
            </w:r>
            <w:r>
              <w:rPr>
                <w:rFonts w:ascii="Arial" w:hAnsi="Arial" w:cs="Arial"/>
                <w:color w:val="000000"/>
                <w:sz w:val="21"/>
                <w:szCs w:val="21"/>
              </w:rPr>
              <w:t>项目经验之后再来学习</w:t>
            </w:r>
            <w:r>
              <w:rPr>
                <w:rFonts w:ascii="Arial" w:hAnsi="Arial" w:cs="Arial"/>
                <w:color w:val="000000"/>
                <w:sz w:val="21"/>
                <w:szCs w:val="21"/>
              </w:rPr>
              <w:t>YEOMAN</w:t>
            </w:r>
            <w:r>
              <w:rPr>
                <w:rFonts w:ascii="Arial" w:hAnsi="Arial" w:cs="Arial"/>
                <w:color w:val="000000"/>
                <w:sz w:val="21"/>
                <w:szCs w:val="21"/>
              </w:rPr>
              <w:t>要轻松很多。</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事实上，我还是很认可</w:t>
            </w:r>
            <w:r>
              <w:rPr>
                <w:rFonts w:ascii="Arial" w:hAnsi="Arial" w:cs="Arial"/>
                <w:color w:val="000000"/>
                <w:sz w:val="21"/>
                <w:szCs w:val="21"/>
              </w:rPr>
              <w:t>YEOMAN</w:t>
            </w:r>
            <w:r>
              <w:rPr>
                <w:rFonts w:ascii="Arial" w:hAnsi="Arial" w:cs="Arial"/>
                <w:color w:val="000000"/>
                <w:sz w:val="21"/>
                <w:szCs w:val="21"/>
              </w:rPr>
              <w:t>这种</w:t>
            </w:r>
            <w:r>
              <w:rPr>
                <w:rFonts w:ascii="Arial" w:hAnsi="Arial" w:cs="Arial"/>
                <w:color w:val="000000"/>
                <w:sz w:val="21"/>
                <w:szCs w:val="21"/>
              </w:rPr>
              <w:t>Generator+package Manager</w:t>
            </w:r>
            <w:r>
              <w:rPr>
                <w:rFonts w:ascii="Arial" w:hAnsi="Arial" w:cs="Arial"/>
                <w:color w:val="000000"/>
                <w:sz w:val="21"/>
                <w:szCs w:val="21"/>
              </w:rPr>
              <w:t>的模式的，这是因为</w:t>
            </w:r>
            <w:r>
              <w:rPr>
                <w:rFonts w:ascii="Arial" w:hAnsi="Arial" w:cs="Arial"/>
                <w:color w:val="000000"/>
                <w:sz w:val="21"/>
                <w:szCs w:val="21"/>
              </w:rPr>
              <w:t>Node.js</w:t>
            </w:r>
            <w:r>
              <w:rPr>
                <w:rFonts w:ascii="Arial" w:hAnsi="Arial" w:cs="Arial"/>
                <w:color w:val="000000"/>
                <w:sz w:val="21"/>
                <w:szCs w:val="21"/>
              </w:rPr>
              <w:t>本身崇尚</w:t>
            </w:r>
            <w:r>
              <w:rPr>
                <w:rStyle w:val="a6"/>
                <w:rFonts w:ascii="Arial" w:hAnsi="Arial" w:cs="Arial"/>
                <w:color w:val="000000"/>
                <w:sz w:val="21"/>
                <w:szCs w:val="21"/>
              </w:rPr>
              <w:t>微模块</w:t>
            </w:r>
            <w:r>
              <w:rPr>
                <w:rFonts w:ascii="Arial" w:hAnsi="Arial" w:cs="Arial"/>
                <w:color w:val="000000"/>
                <w:sz w:val="21"/>
                <w:szCs w:val="21"/>
              </w:rPr>
              <w:t>的概念，即无论是多么小的功能，都将它们模块化，甚至大的模块也要拆分成小的模块，然后通过搭积木的方式来构建应用。这样能够彻底的解耦，对于不容易调试的</w:t>
            </w:r>
            <w:r>
              <w:rPr>
                <w:rFonts w:ascii="Arial" w:hAnsi="Arial" w:cs="Arial"/>
                <w:color w:val="000000"/>
                <w:sz w:val="21"/>
                <w:szCs w:val="21"/>
              </w:rPr>
              <w:t>Javascript</w:t>
            </w:r>
            <w:r>
              <w:rPr>
                <w:rFonts w:ascii="Arial" w:hAnsi="Arial" w:cs="Arial"/>
                <w:color w:val="000000"/>
                <w:sz w:val="21"/>
                <w:szCs w:val="21"/>
              </w:rPr>
              <w:t>来说，也有助于定位和修复应用中的</w:t>
            </w:r>
            <w:r>
              <w:rPr>
                <w:rFonts w:ascii="Arial" w:hAnsi="Arial" w:cs="Arial"/>
                <w:color w:val="000000"/>
                <w:sz w:val="21"/>
                <w:szCs w:val="21"/>
              </w:rPr>
              <w:lastRenderedPageBreak/>
              <w:t>问题。</w:t>
            </w:r>
            <w:r>
              <w:rPr>
                <w:rFonts w:ascii="Arial" w:hAnsi="Arial" w:cs="Arial"/>
                <w:color w:val="000000"/>
                <w:sz w:val="21"/>
                <w:szCs w:val="21"/>
              </w:rPr>
              <w:t>Generator</w:t>
            </w:r>
            <w:r>
              <w:rPr>
                <w:rFonts w:ascii="Arial" w:hAnsi="Arial" w:cs="Arial"/>
                <w:color w:val="000000"/>
                <w:sz w:val="21"/>
                <w:szCs w:val="21"/>
              </w:rPr>
              <w:t>就是这种理念催生下的产物，通过选择不同的配置和选项，将积木搭起来。不过对于这种模式目前大家也还处于实验当中，不急于进行实际应用。</w:t>
            </w:r>
          </w:p>
          <w:p w:rsidR="00C16562" w:rsidRDefault="00C16562" w:rsidP="00C16562">
            <w:pPr>
              <w:pStyle w:val="3"/>
              <w:shd w:val="clear" w:color="auto" w:fill="FFFFFF"/>
              <w:spacing w:before="0" w:after="0"/>
              <w:rPr>
                <w:rFonts w:ascii="Arial" w:hAnsi="Arial" w:cs="Arial"/>
                <w:color w:val="000000"/>
                <w:sz w:val="27"/>
                <w:szCs w:val="27"/>
              </w:rPr>
            </w:pPr>
            <w:bookmarkStart w:id="6" w:name="t5"/>
            <w:bookmarkEnd w:id="6"/>
            <w:r>
              <w:rPr>
                <w:rFonts w:ascii="Arial" w:hAnsi="Arial" w:cs="Arial"/>
                <w:color w:val="000000"/>
              </w:rPr>
              <w:t>为什么我选择了</w:t>
            </w:r>
            <w:r>
              <w:rPr>
                <w:rFonts w:ascii="Arial" w:hAnsi="Arial" w:cs="Arial"/>
                <w:color w:val="000000"/>
              </w:rPr>
              <w:t>Hackathon Starter</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在我的个人项目中，使用的是</w:t>
            </w:r>
            <w:r>
              <w:rPr>
                <w:rFonts w:ascii="Arial" w:hAnsi="Arial" w:cs="Arial"/>
                <w:color w:val="000000"/>
                <w:sz w:val="21"/>
                <w:szCs w:val="21"/>
              </w:rPr>
              <w:t>Hackathon Starter</w:t>
            </w:r>
            <w:r>
              <w:rPr>
                <w:rFonts w:ascii="Arial" w:hAnsi="Arial" w:cs="Arial"/>
                <w:color w:val="000000"/>
                <w:sz w:val="21"/>
                <w:szCs w:val="21"/>
              </w:rPr>
              <w:t>，一个</w:t>
            </w:r>
            <w:hyperlink r:id="rId88" w:tgtFrame="_blank" w:history="1">
              <w:r>
                <w:rPr>
                  <w:rStyle w:val="a3"/>
                  <w:rFonts w:ascii="Arial" w:hAnsi="Arial" w:cs="Arial"/>
                  <w:color w:val="FF9900"/>
                  <w:sz w:val="21"/>
                  <w:szCs w:val="21"/>
                </w:rPr>
                <w:t>Node.js Web</w:t>
              </w:r>
              <w:r>
                <w:rPr>
                  <w:rStyle w:val="a3"/>
                  <w:rFonts w:ascii="Arial" w:hAnsi="Arial" w:cs="Arial"/>
                  <w:color w:val="FF9900"/>
                  <w:sz w:val="21"/>
                  <w:szCs w:val="21"/>
                </w:rPr>
                <w:t>应用脚手架</w:t>
              </w:r>
            </w:hyperlink>
            <w:r>
              <w:rPr>
                <w:rFonts w:ascii="Arial" w:hAnsi="Arial" w:cs="Arial"/>
                <w:color w:val="000000"/>
                <w:sz w:val="21"/>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我使用它的原因是，要求高度可配置，同时又讨厌写一些配置的代码，因此它对于我来说是很好的选择。一些全栈框架对我来说，封装过多，将原生的</w:t>
            </w:r>
            <w:r>
              <w:rPr>
                <w:rFonts w:ascii="Arial" w:hAnsi="Arial" w:cs="Arial"/>
                <w:color w:val="000000"/>
                <w:sz w:val="21"/>
                <w:szCs w:val="21"/>
              </w:rPr>
              <w:t>Node.js/Express API</w:t>
            </w:r>
            <w:r>
              <w:rPr>
                <w:rFonts w:ascii="Arial" w:hAnsi="Arial" w:cs="Arial"/>
                <w:color w:val="000000"/>
                <w:sz w:val="21"/>
                <w:szCs w:val="21"/>
              </w:rPr>
              <w:t>隐藏掉了，要使用还需要一定的学习成本。而</w:t>
            </w:r>
            <w:r>
              <w:rPr>
                <w:rFonts w:ascii="Arial" w:hAnsi="Arial" w:cs="Arial"/>
                <w:color w:val="000000"/>
                <w:sz w:val="21"/>
                <w:szCs w:val="21"/>
              </w:rPr>
              <w:t>Express</w:t>
            </w:r>
            <w:r>
              <w:rPr>
                <w:rFonts w:ascii="Arial" w:hAnsi="Arial" w:cs="Arial"/>
                <w:color w:val="000000"/>
                <w:sz w:val="21"/>
                <w:szCs w:val="21"/>
              </w:rPr>
              <w:t>这样的框架又太过简洁，在实际的项目中使用还需要大量的插件和配置，而这些在</w:t>
            </w:r>
            <w:r>
              <w:rPr>
                <w:rFonts w:ascii="Arial" w:hAnsi="Arial" w:cs="Arial"/>
                <w:color w:val="000000"/>
                <w:sz w:val="21"/>
                <w:szCs w:val="21"/>
              </w:rPr>
              <w:t>Hackathon Starter</w:t>
            </w:r>
            <w:r>
              <w:rPr>
                <w:rFonts w:ascii="Arial" w:hAnsi="Arial" w:cs="Arial"/>
                <w:color w:val="000000"/>
                <w:sz w:val="21"/>
                <w:szCs w:val="21"/>
              </w:rPr>
              <w:t>中都已经帮我们做好了，同时还有一些示例代码以供学习，对于新人来说非常友好，可以避免过多的挫折感。</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上面一段可以看做是免费为</w:t>
            </w:r>
            <w:hyperlink r:id="rId89" w:tgtFrame="_blank" w:tooltip="Hackathon Starter Github" w:history="1">
              <w:r>
                <w:rPr>
                  <w:rStyle w:val="a3"/>
                  <w:rFonts w:ascii="Arial" w:hAnsi="Arial" w:cs="Arial"/>
                  <w:color w:val="FF9900"/>
                  <w:sz w:val="21"/>
                  <w:szCs w:val="21"/>
                </w:rPr>
                <w:t>Hackathon Starter</w:t>
              </w:r>
            </w:hyperlink>
            <w:r>
              <w:rPr>
                <w:rFonts w:ascii="Arial" w:hAnsi="Arial" w:cs="Arial"/>
                <w:color w:val="000000"/>
                <w:sz w:val="21"/>
                <w:szCs w:val="21"/>
              </w:rPr>
              <w:t>做的广告吧，开源项目需要宣传和布道才能让更多人所关注。</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最后，本文里的框架大多来源于</w:t>
            </w:r>
            <w:hyperlink r:id="rId90" w:tgtFrame="_blank" w:tooltip="nodeframework" w:history="1">
              <w:r>
                <w:rPr>
                  <w:rStyle w:val="a3"/>
                  <w:rFonts w:ascii="Arial" w:hAnsi="Arial" w:cs="Arial"/>
                  <w:color w:val="FF9900"/>
                  <w:sz w:val="21"/>
                  <w:szCs w:val="21"/>
                </w:rPr>
                <w:t>nodeframework</w:t>
              </w:r>
            </w:hyperlink>
            <w:r>
              <w:rPr>
                <w:rFonts w:ascii="Arial" w:hAnsi="Arial" w:cs="Arial"/>
                <w:color w:val="000000"/>
                <w:sz w:val="21"/>
                <w:szCs w:val="21"/>
              </w:rPr>
              <w:t>网站，本文可以看做是该站的注释版，在扫清我自己的一些疑惑的同时，也希望对读者有所帮助。</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p>
          <w:p w:rsidR="00C16562" w:rsidRPr="00C16562" w:rsidRDefault="00C16562" w:rsidP="00B61A5C"/>
        </w:tc>
      </w:tr>
    </w:tbl>
    <w:p w:rsidR="00817163" w:rsidRDefault="00817163" w:rsidP="00B61A5C"/>
    <w:p w:rsidR="004710C7" w:rsidRDefault="004710C7" w:rsidP="00B61A5C"/>
    <w:p w:rsidR="00382218" w:rsidRDefault="00382218" w:rsidP="00CB74E0">
      <w:pPr>
        <w:pStyle w:val="1"/>
        <w:numPr>
          <w:ilvl w:val="0"/>
          <w:numId w:val="1"/>
        </w:numPr>
      </w:pPr>
      <w:r>
        <w:t>包管理工具</w:t>
      </w:r>
    </w:p>
    <w:p w:rsidR="00A233DE" w:rsidRDefault="00A233DE" w:rsidP="00382218">
      <w:pPr>
        <w:pStyle w:val="2"/>
        <w:numPr>
          <w:ilvl w:val="1"/>
          <w:numId w:val="1"/>
        </w:numPr>
      </w:pPr>
      <w:r>
        <w:t>工具比较</w:t>
      </w:r>
    </w:p>
    <w:p w:rsidR="00A233DE" w:rsidRPr="00A233DE" w:rsidRDefault="00A233DE" w:rsidP="00A233DE">
      <w:pPr>
        <w:rPr>
          <w:rFonts w:hint="eastAsia"/>
        </w:rPr>
      </w:pPr>
      <w:hyperlink r:id="rId91" w:history="1">
        <w:r w:rsidRPr="00CD4E93">
          <w:rPr>
            <w:rStyle w:val="a3"/>
          </w:rPr>
          <w:t>https://www.zhihu.com/question/24414899</w:t>
        </w:r>
      </w:hyperlink>
      <w:r>
        <w:t xml:space="preserve"> </w:t>
      </w:r>
      <w:bookmarkStart w:id="7" w:name="_GoBack"/>
      <w:bookmarkEnd w:id="7"/>
    </w:p>
    <w:p w:rsidR="00382218" w:rsidRDefault="00382218" w:rsidP="00382218">
      <w:pPr>
        <w:pStyle w:val="2"/>
        <w:numPr>
          <w:ilvl w:val="1"/>
          <w:numId w:val="1"/>
        </w:numPr>
      </w:pPr>
      <w:r>
        <w:t>npm</w:t>
      </w:r>
    </w:p>
    <w:p w:rsidR="000679E2" w:rsidRPr="000679E2" w:rsidRDefault="00B152B6" w:rsidP="000679E2">
      <w:pPr>
        <w:rPr>
          <w:rFonts w:hint="eastAsia"/>
        </w:rPr>
      </w:pPr>
      <w:hyperlink r:id="rId92" w:history="1">
        <w:r w:rsidRPr="00CD4E93">
          <w:rPr>
            <w:rStyle w:val="a3"/>
          </w:rPr>
          <w:t>https://www.npmjs.com/</w:t>
        </w:r>
      </w:hyperlink>
      <w:r>
        <w:t xml:space="preserve"> </w:t>
      </w:r>
    </w:p>
    <w:p w:rsidR="00382218" w:rsidRDefault="00382218" w:rsidP="00382218">
      <w:pPr>
        <w:pStyle w:val="2"/>
        <w:numPr>
          <w:ilvl w:val="1"/>
          <w:numId w:val="1"/>
        </w:numPr>
        <w:rPr>
          <w:rFonts w:hint="eastAsia"/>
        </w:rPr>
      </w:pPr>
      <w:r>
        <w:rPr>
          <w:rFonts w:hint="eastAsia"/>
        </w:rPr>
        <w:t>bower</w:t>
      </w:r>
    </w:p>
    <w:p w:rsidR="00382218" w:rsidRDefault="00382218" w:rsidP="00382218">
      <w:pPr>
        <w:pStyle w:val="2"/>
        <w:numPr>
          <w:ilvl w:val="1"/>
          <w:numId w:val="1"/>
        </w:numPr>
      </w:pPr>
      <w:r>
        <w:rPr>
          <w:rFonts w:hint="eastAsia"/>
        </w:rPr>
        <w:t>jamjs</w:t>
      </w:r>
    </w:p>
    <w:p w:rsidR="00382218" w:rsidRDefault="00382218" w:rsidP="00382218">
      <w:pPr>
        <w:pStyle w:val="2"/>
        <w:numPr>
          <w:ilvl w:val="1"/>
          <w:numId w:val="1"/>
        </w:numPr>
      </w:pPr>
      <w:r>
        <w:rPr>
          <w:rFonts w:hint="eastAsia"/>
        </w:rPr>
        <w:t>volojs</w:t>
      </w:r>
    </w:p>
    <w:p w:rsidR="00382218" w:rsidRDefault="00382218" w:rsidP="00382218">
      <w:pPr>
        <w:pStyle w:val="2"/>
        <w:numPr>
          <w:ilvl w:val="1"/>
          <w:numId w:val="1"/>
        </w:numPr>
      </w:pPr>
      <w:r>
        <w:rPr>
          <w:rFonts w:hint="eastAsia"/>
        </w:rPr>
        <w:t>component</w:t>
      </w:r>
    </w:p>
    <w:p w:rsidR="007D6D93" w:rsidRPr="007D6D93" w:rsidRDefault="007D6D93" w:rsidP="007D6D93">
      <w:pPr>
        <w:rPr>
          <w:rFonts w:hint="eastAsia"/>
        </w:rPr>
      </w:pPr>
    </w:p>
    <w:p w:rsidR="007D6D93" w:rsidRDefault="007D6D93" w:rsidP="007D6D93">
      <w:pPr>
        <w:pStyle w:val="2"/>
        <w:numPr>
          <w:ilvl w:val="1"/>
          <w:numId w:val="1"/>
        </w:numPr>
        <w:rPr>
          <w:rFonts w:hint="eastAsia"/>
        </w:rPr>
      </w:pPr>
      <w:r>
        <w:rPr>
          <w:rFonts w:hint="eastAsia"/>
        </w:rPr>
        <w:lastRenderedPageBreak/>
        <w:t>gulp</w:t>
      </w:r>
    </w:p>
    <w:p w:rsidR="007D6D93" w:rsidRDefault="007D6D93" w:rsidP="007D6D93">
      <w:pPr>
        <w:pStyle w:val="2"/>
        <w:numPr>
          <w:ilvl w:val="1"/>
          <w:numId w:val="1"/>
        </w:numPr>
      </w:pPr>
      <w:r>
        <w:t>grunt</w:t>
      </w:r>
    </w:p>
    <w:p w:rsidR="007D6D93" w:rsidRDefault="007D6D93" w:rsidP="007D6D93">
      <w:pPr>
        <w:pStyle w:val="2"/>
        <w:numPr>
          <w:ilvl w:val="1"/>
          <w:numId w:val="1"/>
        </w:numPr>
      </w:pPr>
      <w:r>
        <w:t>koa</w:t>
      </w:r>
    </w:p>
    <w:p w:rsidR="007D6D93" w:rsidRDefault="007D6D93" w:rsidP="007D6D93">
      <w:pPr>
        <w:pStyle w:val="2"/>
        <w:numPr>
          <w:ilvl w:val="1"/>
          <w:numId w:val="1"/>
        </w:numPr>
      </w:pPr>
      <w:r>
        <w:t>yoman</w:t>
      </w:r>
    </w:p>
    <w:p w:rsidR="007D6D93" w:rsidRPr="007D6D93" w:rsidRDefault="007D6D93" w:rsidP="007D6D93">
      <w:pPr>
        <w:rPr>
          <w:rFonts w:hint="eastAsia"/>
        </w:rPr>
      </w:pPr>
    </w:p>
    <w:p w:rsidR="00FF33D3" w:rsidRDefault="00624A5A" w:rsidP="00CB74E0">
      <w:pPr>
        <w:pStyle w:val="1"/>
        <w:numPr>
          <w:ilvl w:val="0"/>
          <w:numId w:val="1"/>
        </w:numPr>
      </w:pPr>
      <w:r>
        <w:rPr>
          <w:rFonts w:hint="eastAsia"/>
        </w:rPr>
        <w:lastRenderedPageBreak/>
        <w:t>全栈</w:t>
      </w:r>
    </w:p>
    <w:p w:rsidR="00EE7EC8" w:rsidRDefault="00EE7EC8" w:rsidP="00EA3D92">
      <w:pPr>
        <w:pStyle w:val="2"/>
        <w:numPr>
          <w:ilvl w:val="1"/>
          <w:numId w:val="1"/>
        </w:numPr>
      </w:pPr>
      <w:r>
        <w:t>Book</w:t>
      </w:r>
      <w:r w:rsidR="00EA3D92">
        <w:t>【</w:t>
      </w:r>
      <w:r w:rsidR="00EA3D92" w:rsidRPr="00EA3D92">
        <w:rPr>
          <w:rFonts w:hint="eastAsia"/>
        </w:rPr>
        <w:t>[</w:t>
      </w:r>
      <w:r w:rsidR="00EA3D92" w:rsidRPr="00EA3D92">
        <w:rPr>
          <w:rFonts w:hint="eastAsia"/>
        </w:rPr>
        <w:t>电子书</w:t>
      </w:r>
      <w:r w:rsidR="00EA3D92" w:rsidRPr="00EA3D92">
        <w:rPr>
          <w:rFonts w:hint="eastAsia"/>
        </w:rPr>
        <w:t>]M</w:t>
      </w:r>
      <w:r w:rsidR="00EA3D92">
        <w:rPr>
          <w:rFonts w:hint="eastAsia"/>
        </w:rPr>
        <w:t>EAN Web Development(PACKT,2014)</w:t>
      </w:r>
      <w:r w:rsidR="00EA3D92">
        <w:rPr>
          <w:rFonts w:hint="eastAsia"/>
        </w:rPr>
        <w:t>】</w:t>
      </w:r>
    </w:p>
    <w:p w:rsidR="00EE7EC8" w:rsidRDefault="009A14EE" w:rsidP="00EE7EC8">
      <w:r w:rsidRPr="009A14EE">
        <w:object w:dxaOrig="7020" w:dyaOrig="9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50.8pt;height:486.15pt" o:ole="">
            <v:imagedata r:id="rId93" o:title=""/>
          </v:shape>
          <o:OLEObject Type="Embed" ProgID="AcroExch.Document.11" ShapeID="_x0000_i1026" DrawAspect="Content" ObjectID="_1552760191" r:id="rId94"/>
        </w:object>
      </w:r>
    </w:p>
    <w:p w:rsidR="00EE7EC8" w:rsidRDefault="00EE7EC8" w:rsidP="00EE7EC8">
      <w:r>
        <w:t>代码下载：</w:t>
      </w:r>
      <w:r>
        <w:rPr>
          <w:rFonts w:hint="eastAsia"/>
        </w:rPr>
        <w:t xml:space="preserve"> </w:t>
      </w:r>
      <w:hyperlink r:id="rId95" w:history="1">
        <w:r w:rsidRPr="00CD4E93">
          <w:rPr>
            <w:rStyle w:val="a3"/>
          </w:rPr>
          <w:t>www.packtpub.com</w:t>
        </w:r>
      </w:hyperlink>
    </w:p>
    <w:p w:rsidR="00EE7EC8" w:rsidRPr="00EE7EC8" w:rsidRDefault="00EE7EC8" w:rsidP="00EE7EC8">
      <w:pPr>
        <w:rPr>
          <w:rFonts w:hint="eastAsia"/>
        </w:rPr>
      </w:pPr>
    </w:p>
    <w:p w:rsidR="00624A5A" w:rsidRDefault="00624A5A" w:rsidP="00402576">
      <w:pPr>
        <w:pStyle w:val="2"/>
        <w:numPr>
          <w:ilvl w:val="1"/>
          <w:numId w:val="1"/>
        </w:numPr>
      </w:pPr>
      <w:r>
        <w:rPr>
          <w:rFonts w:hint="eastAsia"/>
        </w:rPr>
        <w:lastRenderedPageBreak/>
        <w:t>MEAN</w:t>
      </w:r>
      <w:r w:rsidR="00603CF7">
        <w:rPr>
          <w:rFonts w:hint="eastAsia"/>
        </w:rPr>
        <w:t>.IO</w:t>
      </w:r>
    </w:p>
    <w:tbl>
      <w:tblPr>
        <w:tblStyle w:val="a4"/>
        <w:tblW w:w="0" w:type="auto"/>
        <w:tblLook w:val="04A0" w:firstRow="1" w:lastRow="0" w:firstColumn="1" w:lastColumn="0" w:noHBand="0" w:noVBand="1"/>
      </w:tblPr>
      <w:tblGrid>
        <w:gridCol w:w="10456"/>
      </w:tblGrid>
      <w:tr w:rsidR="00A0031F" w:rsidTr="00A0031F">
        <w:tc>
          <w:tcPr>
            <w:tcW w:w="10456" w:type="dxa"/>
          </w:tcPr>
          <w:p w:rsidR="00483666" w:rsidRDefault="001B3259" w:rsidP="00A0031F">
            <w:r>
              <w:rPr>
                <w:noProof/>
              </w:rPr>
              <w:drawing>
                <wp:inline distT="0" distB="0" distL="0" distR="0">
                  <wp:extent cx="5552440" cy="3306445"/>
                  <wp:effectExtent l="0" t="0" r="0" b="8255"/>
                  <wp:docPr id="4" name="图片 4" descr="http://mean.io/wp-content/uploads/sites/164/2016/08/banner-top-nin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ean.io/wp-content/uploads/sites/164/2016/08/banner-top-ninja-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52440" cy="3306445"/>
                          </a:xfrm>
                          <a:prstGeom prst="rect">
                            <a:avLst/>
                          </a:prstGeom>
                          <a:noFill/>
                          <a:ln>
                            <a:noFill/>
                          </a:ln>
                        </pic:spPr>
                      </pic:pic>
                    </a:graphicData>
                  </a:graphic>
                </wp:inline>
              </w:drawing>
            </w:r>
          </w:p>
          <w:p w:rsidR="00A0031F" w:rsidRDefault="00A0031F" w:rsidP="00A0031F">
            <w:r>
              <w:t>网站：</w:t>
            </w:r>
            <w:hyperlink r:id="rId97" w:history="1">
              <w:r w:rsidRPr="00584E3E">
                <w:rPr>
                  <w:rStyle w:val="a3"/>
                </w:rPr>
                <w:t>http://mean.io/</w:t>
              </w:r>
            </w:hyperlink>
          </w:p>
          <w:p w:rsidR="00A0031F" w:rsidRDefault="00A0031F" w:rsidP="00A0031F">
            <w:r>
              <w:t>代码：</w:t>
            </w:r>
            <w:hyperlink r:id="rId98" w:history="1">
              <w:r w:rsidRPr="00584E3E">
                <w:rPr>
                  <w:rStyle w:val="a3"/>
                </w:rPr>
                <w:t>https://github.com/linnovate/mean</w:t>
              </w:r>
            </w:hyperlink>
          </w:p>
          <w:p w:rsidR="00A0031F" w:rsidRDefault="00A0031F" w:rsidP="00A0031F">
            <w:r>
              <w:rPr>
                <w:rFonts w:hint="eastAsia"/>
              </w:rPr>
              <w:t>从属于：</w:t>
            </w:r>
            <w:hyperlink r:id="rId99" w:history="1">
              <w:r w:rsidRPr="00584E3E">
                <w:rPr>
                  <w:rStyle w:val="a3"/>
                </w:rPr>
                <w:t>http://www.linnovate.net/</w:t>
              </w:r>
            </w:hyperlink>
            <w:r>
              <w:t xml:space="preserve"> </w:t>
            </w:r>
          </w:p>
          <w:p w:rsidR="00A0031F" w:rsidRPr="00A0031F" w:rsidRDefault="00A0031F" w:rsidP="00A0031F">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学习：</w:t>
            </w:r>
            <w:r>
              <w:rPr>
                <w:rFonts w:hint="eastAsia"/>
              </w:rPr>
              <w:t xml:space="preserve"> </w:t>
            </w:r>
            <w:hyperlink r:id="rId100" w:history="1">
              <w:r w:rsidRPr="00584E3E">
                <w:rPr>
                  <w:rStyle w:val="a3"/>
                </w:rPr>
                <w:t>http://learn.mean.io/</w:t>
              </w:r>
            </w:hyperlink>
            <w:r>
              <w:t xml:space="preserve">    </w:t>
            </w:r>
            <w:r w:rsidRPr="00A0031F">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&lt;&lt;&lt;&lt;&lt;&lt;&lt;&lt;&lt;&lt;&lt;&lt;&lt;&lt;&lt;&lt;&lt;&lt;&lt;&lt;&lt;&lt;&lt;&lt;&lt;&lt;&lt;&lt;&lt;&lt;&lt;&lt;&lt;&lt;&lt;&lt;&lt;&lt;&lt;&lt;</w:t>
            </w:r>
          </w:p>
          <w:p w:rsidR="00A0031F" w:rsidRDefault="00A0031F" w:rsidP="00A0031F">
            <w:r>
              <w:rPr>
                <w:rFonts w:hint="eastAsia"/>
              </w:rPr>
              <w:t>MEAN</w:t>
            </w:r>
            <w:r>
              <w:t xml:space="preserve"> =</w:t>
            </w:r>
            <w:r>
              <w:rPr>
                <w:rFonts w:hint="eastAsia"/>
              </w:rPr>
              <w:t>（</w:t>
            </w:r>
            <w:r w:rsidRPr="00606664">
              <w:rPr>
                <w:rFonts w:hint="eastAsia"/>
              </w:rPr>
              <w:t>Mongo DB</w:t>
            </w:r>
            <w:r w:rsidRPr="00606664">
              <w:rPr>
                <w:rFonts w:hint="eastAsia"/>
              </w:rPr>
              <w:t>，</w:t>
            </w:r>
            <w:r w:rsidRPr="00606664">
              <w:rPr>
                <w:rFonts w:hint="eastAsia"/>
              </w:rPr>
              <w:t>Express</w:t>
            </w:r>
            <w:r w:rsidRPr="00606664">
              <w:rPr>
                <w:rFonts w:hint="eastAsia"/>
              </w:rPr>
              <w:t>，</w:t>
            </w:r>
            <w:r w:rsidRPr="00606664">
              <w:rPr>
                <w:rFonts w:hint="eastAsia"/>
              </w:rPr>
              <w:t xml:space="preserve">Angular </w:t>
            </w:r>
            <w:r w:rsidRPr="00606664">
              <w:rPr>
                <w:rFonts w:hint="eastAsia"/>
              </w:rPr>
              <w:t>和</w:t>
            </w:r>
            <w:r w:rsidRPr="00606664">
              <w:rPr>
                <w:rFonts w:hint="eastAsia"/>
              </w:rPr>
              <w:t xml:space="preserve"> Node.js</w:t>
            </w:r>
            <w:r>
              <w:rPr>
                <w:rFonts w:hint="eastAsia"/>
              </w:rPr>
              <w:t>）</w:t>
            </w:r>
            <w:r>
              <w:rPr>
                <w:rFonts w:hint="eastAsia"/>
              </w:rPr>
              <w:t xml:space="preserve">  </w:t>
            </w:r>
          </w:p>
          <w:p w:rsidR="00A0031F" w:rsidRDefault="00A0031F" w:rsidP="00A0031F">
            <w:r w:rsidRPr="00A0031F">
              <w:rPr>
                <w:rFonts w:ascii="Consolas" w:hAnsi="Consolas"/>
                <w:color w:val="FFFFFF"/>
                <w:sz w:val="29"/>
                <w:szCs w:val="29"/>
                <w:shd w:val="clear" w:color="auto" w:fill="001C2A"/>
              </w:rPr>
              <w:t>  $ sudo npm install -g mean-cli</w:t>
            </w:r>
            <w:r w:rsidRPr="00A0031F">
              <w:rPr>
                <w:rFonts w:ascii="Consolas" w:hAnsi="Consolas"/>
                <w:color w:val="FFFFFF"/>
                <w:sz w:val="29"/>
                <w:szCs w:val="29"/>
              </w:rPr>
              <w:br/>
            </w:r>
            <w:r w:rsidRPr="00A0031F">
              <w:rPr>
                <w:rFonts w:ascii="Consolas" w:hAnsi="Consolas"/>
                <w:color w:val="FFFFFF"/>
                <w:sz w:val="29"/>
                <w:szCs w:val="29"/>
                <w:shd w:val="clear" w:color="auto" w:fill="001C2A"/>
              </w:rPr>
              <w:t>  $ mean init yourNewApp</w:t>
            </w:r>
          </w:p>
        </w:tc>
      </w:tr>
    </w:tbl>
    <w:p w:rsidR="00645981" w:rsidRDefault="00645981" w:rsidP="00645981"/>
    <w:p w:rsidR="00FF33D3" w:rsidRDefault="00FF33D3" w:rsidP="00402576">
      <w:pPr>
        <w:pStyle w:val="2"/>
        <w:numPr>
          <w:ilvl w:val="1"/>
          <w:numId w:val="1"/>
        </w:numPr>
      </w:pPr>
      <w:r>
        <w:rPr>
          <w:rFonts w:hint="eastAsia"/>
        </w:rPr>
        <w:t>MEAN</w:t>
      </w:r>
      <w:r w:rsidR="00666E50">
        <w:t>.JS</w:t>
      </w:r>
    </w:p>
    <w:tbl>
      <w:tblPr>
        <w:tblStyle w:val="a4"/>
        <w:tblW w:w="0" w:type="auto"/>
        <w:tblLook w:val="04A0" w:firstRow="1" w:lastRow="0" w:firstColumn="1" w:lastColumn="0" w:noHBand="0" w:noVBand="1"/>
      </w:tblPr>
      <w:tblGrid>
        <w:gridCol w:w="10456"/>
      </w:tblGrid>
      <w:tr w:rsidR="000E788C" w:rsidTr="000E788C">
        <w:tc>
          <w:tcPr>
            <w:tcW w:w="10456" w:type="dxa"/>
          </w:tcPr>
          <w:p w:rsidR="00887935" w:rsidRDefault="00887935" w:rsidP="00645981">
            <w:r>
              <w:rPr>
                <w:noProof/>
              </w:rPr>
              <w:drawing>
                <wp:inline distT="0" distB="0" distL="0" distR="0">
                  <wp:extent cx="4754880" cy="1141095"/>
                  <wp:effectExtent l="0" t="0" r="7620" b="1905"/>
                  <wp:docPr id="1" name="图片 1" descr="MEAN.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N.J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4880" cy="1141095"/>
                          </a:xfrm>
                          <a:prstGeom prst="rect">
                            <a:avLst/>
                          </a:prstGeom>
                          <a:noFill/>
                          <a:ln>
                            <a:noFill/>
                          </a:ln>
                        </pic:spPr>
                      </pic:pic>
                    </a:graphicData>
                  </a:graphic>
                </wp:inline>
              </w:drawing>
            </w:r>
          </w:p>
          <w:p w:rsidR="000E788C" w:rsidRDefault="00A14099" w:rsidP="00645981">
            <w:r>
              <w:t>网站：</w:t>
            </w:r>
            <w:r>
              <w:rPr>
                <w:rFonts w:hint="eastAsia"/>
              </w:rPr>
              <w:t xml:space="preserve"> </w:t>
            </w:r>
            <w:hyperlink r:id="rId102" w:history="1">
              <w:r w:rsidRPr="00584E3E">
                <w:rPr>
                  <w:rStyle w:val="a3"/>
                </w:rPr>
                <w:t>http://meanjs.org/</w:t>
              </w:r>
            </w:hyperlink>
          </w:p>
          <w:p w:rsidR="00A14099" w:rsidRDefault="00A14099" w:rsidP="00A14099">
            <w:r>
              <w:t>代码：</w:t>
            </w:r>
            <w:r>
              <w:rPr>
                <w:rFonts w:hint="eastAsia"/>
              </w:rPr>
              <w:t xml:space="preserve"> </w:t>
            </w:r>
            <w:hyperlink r:id="rId103" w:history="1">
              <w:r w:rsidRPr="00584E3E">
                <w:rPr>
                  <w:rStyle w:val="a3"/>
                </w:rPr>
                <w:t>https://github.com/meanjs/mean</w:t>
              </w:r>
            </w:hyperlink>
          </w:p>
          <w:p w:rsidR="003B1275" w:rsidRDefault="003B1275" w:rsidP="00A14099"/>
          <w:p w:rsidR="003B1275" w:rsidRDefault="003B1275" w:rsidP="00A14099">
            <w:r>
              <w:t>文档见：</w:t>
            </w:r>
            <w:hyperlink r:id="rId104" w:history="1">
              <w:r w:rsidRPr="00584E3E">
                <w:rPr>
                  <w:rStyle w:val="a3"/>
                </w:rPr>
                <w:t>http://meanjs.org/generator.html</w:t>
              </w:r>
            </w:hyperlink>
            <w:r>
              <w:t xml:space="preserve"> </w:t>
            </w:r>
          </w:p>
          <w:p w:rsidR="00C764DA" w:rsidRPr="00D63ABB" w:rsidRDefault="00DD256F" w:rsidP="00A14099">
            <w:pPr>
              <w:rPr>
                <w:rFonts w:asciiTheme="majorEastAsia" w:eastAsiaTheme="majorEastAsia" w:hAnsiTheme="majorEastAsia"/>
                <w:sz w:val="22"/>
              </w:rPr>
            </w:pPr>
            <w:r>
              <w:t>先安装</w:t>
            </w:r>
            <w:r>
              <w:rPr>
                <w:rFonts w:hint="eastAsia"/>
              </w:rPr>
              <w:t xml:space="preserve"> </w:t>
            </w:r>
            <w:hyperlink r:id="rId105" w:history="1">
              <w:r>
                <w:rPr>
                  <w:rStyle w:val="a3"/>
                  <w:rFonts w:ascii="Arial" w:hAnsi="Arial" w:cs="Arial"/>
                  <w:color w:val="EB6864"/>
                  <w:sz w:val="23"/>
                  <w:szCs w:val="23"/>
                  <w:shd w:val="clear" w:color="auto" w:fill="FFFFFF"/>
                </w:rPr>
                <w:t>yo scaffolding tool</w:t>
              </w:r>
            </w:hyperlink>
            <w:r w:rsidR="00CD4333">
              <w:t xml:space="preserve">   </w:t>
            </w:r>
            <w:r w:rsidR="00CD4333" w:rsidRPr="00D63ABB">
              <w:rPr>
                <w:rFonts w:asciiTheme="majorEastAsia" w:eastAsiaTheme="majorEastAsia" w:hAnsiTheme="majorEastAsia"/>
                <w:sz w:val="22"/>
              </w:rPr>
              <w:t xml:space="preserve">  【</w:t>
            </w:r>
            <w:r w:rsidR="00CD4333" w:rsidRPr="00D63ABB">
              <w:rPr>
                <w:rFonts w:asciiTheme="majorEastAsia" w:eastAsiaTheme="majorEastAsia" w:hAnsiTheme="major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 即</w:t>
            </w:r>
            <w:r w:rsidR="00CD4333" w:rsidRPr="00D63ABB">
              <w:rPr>
                <w:rFonts w:asciiTheme="majorEastAsia" w:eastAsiaTheme="majorEastAsia" w:hAnsiTheme="majorEastAsia" w:hint="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D4333" w:rsidRPr="00D63ABB">
              <w:rPr>
                <w:rFonts w:asciiTheme="majorEastAsia" w:eastAsiaTheme="majorEastAsia" w:hAnsiTheme="major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Yeoman 见</w:t>
            </w:r>
            <w:hyperlink r:id="rId106" w:history="1">
              <w:r w:rsidR="00CD4333" w:rsidRPr="00D63ABB">
                <w:rPr>
                  <w:rStyle w:val="a3"/>
                  <w:rFonts w:asciiTheme="majorEastAsia" w:eastAsiaTheme="majorEastAsia" w:hAnsiTheme="majorEastAsia"/>
                  <w:sz w:val="22"/>
                </w:rPr>
                <w:t>http://yeoman.io/</w:t>
              </w:r>
            </w:hyperlink>
            <w:r w:rsidR="00CD4333" w:rsidRPr="00D63ABB">
              <w:rPr>
                <w:rFonts w:asciiTheme="majorEastAsia" w:eastAsiaTheme="majorEastAsia" w:hAnsiTheme="majorEastAsia"/>
                <w:sz w:val="22"/>
              </w:rPr>
              <w:t>】</w:t>
            </w:r>
          </w:p>
          <w:p w:rsidR="00C764DA" w:rsidRDefault="00C764DA" w:rsidP="00C764DA">
            <w:pPr>
              <w:pStyle w:val="HTML0"/>
              <w:pBdr>
                <w:top w:val="single" w:sz="6" w:space="8" w:color="CCCCCC"/>
                <w:left w:val="single" w:sz="6" w:space="8" w:color="CCCCCC"/>
                <w:bottom w:val="single" w:sz="6" w:space="8" w:color="CCCCCC"/>
                <w:right w:val="single" w:sz="6" w:space="8" w:color="CCCCCC"/>
              </w:pBdr>
              <w:shd w:val="clear" w:color="auto" w:fill="F5F5F5"/>
              <w:wordWrap w:val="0"/>
              <w:spacing w:after="158"/>
              <w:rPr>
                <w:rFonts w:ascii="Consolas" w:hAnsi="Consolas"/>
                <w:color w:val="333333"/>
                <w:sz w:val="21"/>
                <w:szCs w:val="21"/>
              </w:rPr>
            </w:pPr>
            <w:r>
              <w:rPr>
                <w:rFonts w:ascii="Consolas" w:hAnsi="Consolas"/>
                <w:color w:val="333333"/>
                <w:sz w:val="21"/>
                <w:szCs w:val="21"/>
              </w:rPr>
              <w:t>$ npm install -g yo</w:t>
            </w:r>
          </w:p>
          <w:p w:rsidR="00C764DA" w:rsidRDefault="00026616" w:rsidP="00A14099">
            <w:r>
              <w:rPr>
                <w:rFonts w:hint="eastAsia"/>
              </w:rPr>
              <w:t>再安装</w:t>
            </w:r>
            <w:r>
              <w:rPr>
                <w:rFonts w:hint="eastAsia"/>
              </w:rPr>
              <w:t xml:space="preserve"> </w:t>
            </w:r>
            <w:r>
              <w:rPr>
                <w:rFonts w:ascii="Arial" w:hAnsi="Arial" w:cs="Arial"/>
                <w:color w:val="777777"/>
                <w:sz w:val="23"/>
                <w:szCs w:val="23"/>
                <w:shd w:val="clear" w:color="auto" w:fill="FFFFFF"/>
              </w:rPr>
              <w:t>MEAN.JS generator</w:t>
            </w:r>
          </w:p>
          <w:p w:rsidR="00C764DA" w:rsidRDefault="00C764DA" w:rsidP="00C764DA">
            <w:pPr>
              <w:pStyle w:val="HTML0"/>
              <w:pBdr>
                <w:top w:val="single" w:sz="6" w:space="8" w:color="CCCCCC"/>
                <w:left w:val="single" w:sz="6" w:space="8" w:color="CCCCCC"/>
                <w:bottom w:val="single" w:sz="6" w:space="8" w:color="CCCCCC"/>
                <w:right w:val="single" w:sz="6" w:space="8" w:color="CCCCCC"/>
              </w:pBdr>
              <w:shd w:val="clear" w:color="auto" w:fill="F5F5F5"/>
              <w:wordWrap w:val="0"/>
              <w:spacing w:after="158"/>
              <w:rPr>
                <w:rFonts w:ascii="Consolas" w:hAnsi="Consolas"/>
                <w:color w:val="333333"/>
                <w:sz w:val="21"/>
                <w:szCs w:val="21"/>
              </w:rPr>
            </w:pPr>
            <w:r>
              <w:rPr>
                <w:rFonts w:ascii="Consolas" w:hAnsi="Consolas"/>
                <w:color w:val="333333"/>
                <w:sz w:val="21"/>
                <w:szCs w:val="21"/>
              </w:rPr>
              <w:lastRenderedPageBreak/>
              <w:t>$ npm install -g generator-meanjs</w:t>
            </w:r>
          </w:p>
          <w:p w:rsidR="00A14099" w:rsidRDefault="00A14099" w:rsidP="00645981"/>
          <w:p w:rsidR="00736024" w:rsidRPr="00C764DA" w:rsidRDefault="00736024" w:rsidP="00645981">
            <w:pPr>
              <w:rPr>
                <w:rFonts w:hint="eastAsia"/>
              </w:rPr>
            </w:pPr>
            <w:r w:rsidRPr="00736024">
              <w:object w:dxaOrig="3781" w:dyaOrig="841">
                <v:shape id="_x0000_i1025" type="#_x0000_t75" style="width:188.95pt;height:42.05pt" o:ole="">
                  <v:imagedata r:id="rId107" o:title=""/>
                </v:shape>
                <o:OLEObject Type="Embed" ProgID="Package" ShapeID="_x0000_i1025" DrawAspect="Content" ObjectID="_1552760192" r:id="rId108"/>
              </w:object>
            </w:r>
          </w:p>
        </w:tc>
      </w:tr>
    </w:tbl>
    <w:p w:rsidR="00645981" w:rsidRDefault="00645981" w:rsidP="00645981"/>
    <w:p w:rsidR="00E25D15" w:rsidRDefault="00E25D15" w:rsidP="00645981"/>
    <w:p w:rsidR="00967C28" w:rsidRDefault="00967C28" w:rsidP="00645981">
      <w:pPr>
        <w:rPr>
          <w:rFonts w:hint="eastAsia"/>
        </w:rPr>
      </w:pPr>
    </w:p>
    <w:p w:rsidR="00E25D15" w:rsidRDefault="0002184D" w:rsidP="0002184D">
      <w:pPr>
        <w:pStyle w:val="2"/>
        <w:numPr>
          <w:ilvl w:val="1"/>
          <w:numId w:val="1"/>
        </w:numPr>
      </w:pPr>
      <w:r>
        <w:rPr>
          <w:rFonts w:hint="eastAsia"/>
        </w:rPr>
        <w:t>MEAN.IO</w:t>
      </w:r>
      <w:r>
        <w:t xml:space="preserve"> VS </w:t>
      </w:r>
      <w:r>
        <w:rPr>
          <w:rFonts w:hint="eastAsia"/>
        </w:rPr>
        <w:t>MEAN</w:t>
      </w:r>
      <w:r>
        <w:t>.JS</w:t>
      </w:r>
    </w:p>
    <w:tbl>
      <w:tblPr>
        <w:tblStyle w:val="a4"/>
        <w:tblW w:w="0" w:type="auto"/>
        <w:tblLook w:val="04A0" w:firstRow="1" w:lastRow="0" w:firstColumn="1" w:lastColumn="0" w:noHBand="0" w:noVBand="1"/>
      </w:tblPr>
      <w:tblGrid>
        <w:gridCol w:w="10456"/>
      </w:tblGrid>
      <w:tr w:rsidR="00002B2A" w:rsidTr="00002B2A">
        <w:tc>
          <w:tcPr>
            <w:tcW w:w="10456" w:type="dxa"/>
          </w:tcPr>
          <w:p w:rsidR="00375A95" w:rsidRDefault="00375A95" w:rsidP="00002B2A">
            <w:pPr>
              <w:pStyle w:val="a5"/>
              <w:shd w:val="clear" w:color="auto" w:fill="FFFFFF"/>
              <w:spacing w:before="0" w:beforeAutospacing="0" w:after="240" w:afterAutospacing="0"/>
              <w:rPr>
                <w:rFonts w:ascii="Arial" w:hAnsi="Arial" w:cs="Arial"/>
                <w:color w:val="242729"/>
                <w:sz w:val="23"/>
                <w:szCs w:val="23"/>
              </w:rPr>
            </w:pPr>
            <w:hyperlink r:id="rId109" w:history="1">
              <w:r w:rsidRPr="00CD4E93">
                <w:rPr>
                  <w:rStyle w:val="a3"/>
                  <w:rFonts w:ascii="Arial" w:hAnsi="Arial" w:cs="Arial"/>
                  <w:sz w:val="23"/>
                  <w:szCs w:val="23"/>
                </w:rPr>
                <w:t>http://stackoverflow.com/questions/23199392/difference-between-mean-js-and-mean-io</w:t>
              </w:r>
            </w:hyperlink>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sidRPr="00BE17BA">
              <w:rPr>
                <w:rFonts w:ascii="Arial" w:hAnsi="Arial" w:cs="Arial"/>
                <w:color w:val="242729"/>
                <w:sz w:val="23"/>
                <w:szCs w:val="23"/>
                <w:highlight w:val="yellow"/>
              </w:rPr>
              <w:t>They're essentially the same...</w:t>
            </w:r>
            <w:r>
              <w:rPr>
                <w:rFonts w:ascii="Arial" w:hAnsi="Arial" w:cs="Arial"/>
                <w:color w:val="242729"/>
                <w:sz w:val="23"/>
                <w:szCs w:val="23"/>
              </w:rPr>
              <w:t xml:space="preserve"> They both use swig for templating, they both use karma and mocha for tests, passport integration, nodemon, etc.</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Why so similar? Mean.js is a fork of Mean.io and both initiatives were started by</w:t>
            </w:r>
            <w:r>
              <w:rPr>
                <w:rStyle w:val="apple-converted-space"/>
                <w:rFonts w:ascii="Arial" w:hAnsi="Arial" w:cs="Arial"/>
                <w:color w:val="242729"/>
                <w:sz w:val="23"/>
                <w:szCs w:val="23"/>
              </w:rPr>
              <w:t> </w:t>
            </w:r>
            <w:hyperlink r:id="rId110" w:history="1">
              <w:r>
                <w:rPr>
                  <w:rStyle w:val="a3"/>
                  <w:rFonts w:ascii="Arial" w:hAnsi="Arial" w:cs="Arial"/>
                  <w:color w:val="005999"/>
                  <w:sz w:val="23"/>
                  <w:szCs w:val="23"/>
                  <w:u w:val="none"/>
                  <w:bdr w:val="none" w:sz="0" w:space="0" w:color="auto" w:frame="1"/>
                </w:rPr>
                <w:t>the same guy</w:t>
              </w:r>
            </w:hyperlink>
            <w:r>
              <w:rPr>
                <w:rFonts w:ascii="Arial" w:hAnsi="Arial" w:cs="Arial"/>
                <w:color w:val="242729"/>
                <w:sz w:val="23"/>
                <w:szCs w:val="23"/>
              </w:rPr>
              <w:t>... Mean.io is now under the umbrella of the company Linnovate and looks like the guy (Amos Haviv) stopped his collaboration with this company and started Mean.js. You can read more about the reasons</w:t>
            </w:r>
            <w:r>
              <w:rPr>
                <w:rStyle w:val="apple-converted-space"/>
                <w:rFonts w:ascii="Arial" w:hAnsi="Arial" w:cs="Arial"/>
                <w:color w:val="242729"/>
                <w:sz w:val="23"/>
                <w:szCs w:val="23"/>
              </w:rPr>
              <w:t> </w:t>
            </w:r>
            <w:hyperlink r:id="rId111" w:history="1">
              <w:r>
                <w:rPr>
                  <w:rStyle w:val="a3"/>
                  <w:rFonts w:ascii="Arial" w:hAnsi="Arial" w:cs="Arial"/>
                  <w:color w:val="005999"/>
                  <w:sz w:val="23"/>
                  <w:szCs w:val="23"/>
                  <w:u w:val="none"/>
                  <w:bdr w:val="none" w:sz="0" w:space="0" w:color="auto" w:frame="1"/>
                </w:rPr>
                <w:t>here</w:t>
              </w:r>
            </w:hyperlink>
            <w:r>
              <w:rPr>
                <w:rFonts w:ascii="Arial" w:hAnsi="Arial" w:cs="Arial"/>
                <w:color w:val="242729"/>
                <w:sz w:val="23"/>
                <w:szCs w:val="23"/>
              </w:rPr>
              <w:t>.</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Now... main (or little) differences you can see right now are:</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Style w:val="a6"/>
                <w:rFonts w:ascii="Arial" w:hAnsi="Arial" w:cs="Arial"/>
                <w:color w:val="242729"/>
                <w:sz w:val="23"/>
                <w:szCs w:val="23"/>
                <w:bdr w:val="none" w:sz="0" w:space="0" w:color="auto" w:frame="1"/>
              </w:rPr>
              <w:t>SCAFFOLDING AND BOILERPLATE GENERATION</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uses a custom cli tool named 'mean'</w:t>
            </w:r>
            <w:r>
              <w:rPr>
                <w:rFonts w:ascii="Arial" w:hAnsi="Arial" w:cs="Arial"/>
                <w:color w:val="242729"/>
                <w:sz w:val="23"/>
                <w:szCs w:val="23"/>
              </w:rPr>
              <w:br/>
              <w:t xml:space="preserve">Mean.js uses </w:t>
            </w:r>
            <w:r w:rsidRPr="00BE17BA">
              <w:rPr>
                <w:rFonts w:ascii="Arial" w:hAnsi="Arial" w:cs="Arial"/>
                <w:color w:val="242729"/>
                <w:sz w:val="23"/>
                <w:szCs w:val="23"/>
                <w:highlight w:val="yellow"/>
              </w:rPr>
              <w:t>Yeoman</w:t>
            </w:r>
            <w:r>
              <w:rPr>
                <w:rFonts w:ascii="Arial" w:hAnsi="Arial" w:cs="Arial"/>
                <w:color w:val="242729"/>
                <w:sz w:val="23"/>
                <w:szCs w:val="23"/>
              </w:rPr>
              <w:t xml:space="preserve"> Generators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MODULARITY</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uses a more self-contained node packages modularity with client and server files inside the modules.</w:t>
            </w:r>
            <w:r>
              <w:rPr>
                <w:rFonts w:ascii="Arial" w:hAnsi="Arial" w:cs="Arial"/>
                <w:color w:val="242729"/>
                <w:sz w:val="23"/>
                <w:szCs w:val="23"/>
              </w:rPr>
              <w:br/>
              <w:t>Mean.js uses modules just in the front-end (for angular), and connects them with Express. Although they were working on vertical modules as well...</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BUILD SYSTEM</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 xml:space="preserve">Mean.io has recently moved to </w:t>
            </w:r>
            <w:r w:rsidRPr="00BE17BA">
              <w:rPr>
                <w:rFonts w:ascii="Arial" w:hAnsi="Arial" w:cs="Arial"/>
                <w:color w:val="242729"/>
                <w:sz w:val="23"/>
                <w:szCs w:val="23"/>
                <w:highlight w:val="yellow"/>
              </w:rPr>
              <w:t>gulp</w:t>
            </w:r>
            <w:r>
              <w:rPr>
                <w:rFonts w:ascii="Arial" w:hAnsi="Arial" w:cs="Arial"/>
                <w:color w:val="242729"/>
                <w:sz w:val="23"/>
                <w:szCs w:val="23"/>
              </w:rPr>
              <w:br/>
              <w:t xml:space="preserve">Mean.js uses </w:t>
            </w:r>
            <w:r w:rsidRPr="00BE17BA">
              <w:rPr>
                <w:rFonts w:ascii="Arial" w:hAnsi="Arial" w:cs="Arial"/>
                <w:color w:val="242729"/>
                <w:sz w:val="23"/>
                <w:szCs w:val="23"/>
                <w:highlight w:val="yellow"/>
              </w:rPr>
              <w:t>grunt</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DEPLOYMENT</w:t>
            </w:r>
          </w:p>
          <w:p w:rsidR="00BE17B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 xml:space="preserve">Both have Dockerfiles in their respective repos, and </w:t>
            </w:r>
          </w:p>
          <w:p w:rsidR="00BE17BA" w:rsidRDefault="00002B2A" w:rsidP="00002B2A">
            <w:pPr>
              <w:pStyle w:val="a5"/>
              <w:shd w:val="clear" w:color="auto" w:fill="FFFFFF"/>
              <w:spacing w:before="0" w:beforeAutospacing="0" w:after="0" w:afterAutospacing="0"/>
              <w:rPr>
                <w:rFonts w:ascii="Arial" w:hAnsi="Arial" w:cs="Arial"/>
                <w:color w:val="242729"/>
                <w:sz w:val="23"/>
                <w:szCs w:val="23"/>
              </w:rPr>
            </w:pPr>
            <w:r w:rsidRPr="00CA1688">
              <w:rPr>
                <w:rFonts w:ascii="Arial" w:hAnsi="Arial" w:cs="Arial"/>
                <w:color w:val="242729"/>
                <w:sz w:val="23"/>
                <w:szCs w:val="23"/>
                <w:highlight w:val="yellow"/>
              </w:rPr>
              <w:t>Mean.io has one-click install on</w:t>
            </w:r>
            <w:r w:rsidRPr="00CA1688">
              <w:rPr>
                <w:rStyle w:val="apple-converted-space"/>
                <w:rFonts w:ascii="Arial" w:hAnsi="Arial" w:cs="Arial"/>
                <w:color w:val="242729"/>
                <w:sz w:val="23"/>
                <w:szCs w:val="23"/>
                <w:highlight w:val="yellow"/>
              </w:rPr>
              <w:t> </w:t>
            </w:r>
            <w:hyperlink r:id="rId112" w:history="1">
              <w:r w:rsidRPr="00CA1688">
                <w:rPr>
                  <w:rStyle w:val="a3"/>
                  <w:rFonts w:ascii="Arial" w:hAnsi="Arial" w:cs="Arial"/>
                  <w:color w:val="005999"/>
                  <w:sz w:val="23"/>
                  <w:szCs w:val="23"/>
                  <w:highlight w:val="yellow"/>
                  <w:u w:val="none"/>
                  <w:bdr w:val="none" w:sz="0" w:space="0" w:color="auto" w:frame="1"/>
                </w:rPr>
                <w:t>Google Compute Engine</w:t>
              </w:r>
            </w:hyperlink>
            <w:r w:rsidRPr="00CA1688">
              <w:rPr>
                <w:rFonts w:ascii="Arial" w:hAnsi="Arial" w:cs="Arial"/>
                <w:color w:val="242729"/>
                <w:sz w:val="23"/>
                <w:szCs w:val="23"/>
                <w:highlight w:val="yellow"/>
              </w:rPr>
              <w:t>,</w:t>
            </w:r>
            <w:r>
              <w:rPr>
                <w:rFonts w:ascii="Arial" w:hAnsi="Arial" w:cs="Arial"/>
                <w:color w:val="242729"/>
                <w:sz w:val="23"/>
                <w:szCs w:val="23"/>
              </w:rPr>
              <w:t xml:space="preserve"> </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 xml:space="preserve">while </w:t>
            </w:r>
            <w:r w:rsidRPr="00CA1688">
              <w:rPr>
                <w:rFonts w:ascii="Arial" w:hAnsi="Arial" w:cs="Arial"/>
                <w:color w:val="242729"/>
                <w:sz w:val="23"/>
                <w:szCs w:val="23"/>
                <w:highlight w:val="yellow"/>
              </w:rPr>
              <w:t>Mean.js can also be deployed with</w:t>
            </w:r>
            <w:r w:rsidRPr="00CA1688">
              <w:rPr>
                <w:rStyle w:val="apple-converted-space"/>
                <w:rFonts w:ascii="Arial" w:hAnsi="Arial" w:cs="Arial"/>
                <w:color w:val="242729"/>
                <w:sz w:val="23"/>
                <w:szCs w:val="23"/>
                <w:highlight w:val="yellow"/>
              </w:rPr>
              <w:t> </w:t>
            </w:r>
            <w:hyperlink r:id="rId113" w:history="1">
              <w:r w:rsidRPr="00CA1688">
                <w:rPr>
                  <w:rStyle w:val="a3"/>
                  <w:rFonts w:ascii="Arial" w:hAnsi="Arial" w:cs="Arial"/>
                  <w:color w:val="005999"/>
                  <w:sz w:val="23"/>
                  <w:szCs w:val="23"/>
                  <w:highlight w:val="yellow"/>
                  <w:u w:val="none"/>
                  <w:bdr w:val="none" w:sz="0" w:space="0" w:color="auto" w:frame="1"/>
                </w:rPr>
                <w:t>one-click install on Digital Ocean</w:t>
              </w:r>
            </w:hyperlink>
            <w:r w:rsidRPr="00CA1688">
              <w:rPr>
                <w:rFonts w:ascii="Arial" w:hAnsi="Arial" w:cs="Arial"/>
                <w:color w:val="242729"/>
                <w:sz w:val="23"/>
                <w:szCs w:val="23"/>
                <w:highlight w:val="yellow"/>
              </w:rPr>
              <w:t>.</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DOCUMENTATION</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lastRenderedPageBreak/>
              <w:t>Mean.io has ok docs</w:t>
            </w:r>
            <w:r>
              <w:rPr>
                <w:rFonts w:ascii="Arial" w:hAnsi="Arial" w:cs="Arial"/>
                <w:color w:val="242729"/>
                <w:sz w:val="23"/>
                <w:szCs w:val="23"/>
              </w:rPr>
              <w:br/>
              <w:t>Mean.js has AWESOME docs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COMMUNITY</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has a bigger community since it was the original boilerplate</w:t>
            </w:r>
            <w:r>
              <w:rPr>
                <w:rFonts w:ascii="Arial" w:hAnsi="Arial" w:cs="Arial"/>
                <w:color w:val="242729"/>
                <w:sz w:val="23"/>
                <w:szCs w:val="23"/>
              </w:rPr>
              <w:br/>
              <w:t>Mean.js has less momentum but steady growth</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br/>
              <w:t>On a personal level, I like more the philosophy and openness of MeanJS and more the traction and modules/packages approach of MeanIO. Both are nice, and you'll end probably modifying them, so you can't really go wrong picking one or the other. Just take them as starting point and as a learning exercise.</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p>
          <w:p w:rsidR="00002B2A" w:rsidRDefault="00002B2A" w:rsidP="00002B2A">
            <w:pPr>
              <w:pStyle w:val="2"/>
              <w:shd w:val="clear" w:color="auto" w:fill="FFFFFF"/>
              <w:spacing w:before="0" w:after="240"/>
              <w:rPr>
                <w:rFonts w:ascii="Arial" w:hAnsi="Arial" w:cs="Arial"/>
                <w:b w:val="0"/>
                <w:bCs w:val="0"/>
                <w:color w:val="242729"/>
                <w:sz w:val="29"/>
                <w:szCs w:val="29"/>
              </w:rPr>
            </w:pPr>
            <w:r>
              <w:rPr>
                <w:rFonts w:ascii="Arial" w:hAnsi="Arial" w:cs="Arial"/>
                <w:b w:val="0"/>
                <w:bCs w:val="0"/>
                <w:color w:val="242729"/>
                <w:sz w:val="29"/>
                <w:szCs w:val="29"/>
              </w:rPr>
              <w:t>ALTERNATIVE “MEAN” SOLUTIONS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MEAN is a generic way (coined by</w:t>
            </w:r>
            <w:r>
              <w:rPr>
                <w:rStyle w:val="apple-converted-space"/>
                <w:rFonts w:ascii="Arial" w:hAnsi="Arial" w:cs="Arial"/>
                <w:color w:val="242729"/>
                <w:sz w:val="23"/>
                <w:szCs w:val="23"/>
              </w:rPr>
              <w:t> </w:t>
            </w:r>
            <w:hyperlink r:id="rId114" w:history="1">
              <w:r>
                <w:rPr>
                  <w:rStyle w:val="a3"/>
                  <w:rFonts w:ascii="Arial" w:hAnsi="Arial" w:cs="Arial"/>
                  <w:color w:val="005999"/>
                  <w:sz w:val="23"/>
                  <w:szCs w:val="23"/>
                  <w:u w:val="none"/>
                  <w:bdr w:val="none" w:sz="0" w:space="0" w:color="auto" w:frame="1"/>
                </w:rPr>
                <w:t>Valeri Karpov</w:t>
              </w:r>
            </w:hyperlink>
            <w:r>
              <w:rPr>
                <w:rFonts w:ascii="Arial" w:hAnsi="Arial" w:cs="Arial"/>
                <w:color w:val="242729"/>
                <w:sz w:val="23"/>
                <w:szCs w:val="23"/>
              </w:rPr>
              <w:t>) to describe a boilerplate/framework that takes "Mongo + Express + Angular + Node" as the base of the stack. You can find frameworks with this stack that use other denomination, some of them really good for RAD (Rapid Application Development) and building SPAs. Eg:</w:t>
            </w:r>
          </w:p>
          <w:p w:rsidR="00002B2A" w:rsidRDefault="00002B2A" w:rsidP="00002B2A">
            <w:pPr>
              <w:widowControl/>
              <w:numPr>
                <w:ilvl w:val="0"/>
                <w:numId w:val="9"/>
              </w:numPr>
              <w:shd w:val="clear" w:color="auto" w:fill="FFFFFF"/>
              <w:ind w:left="450"/>
              <w:jc w:val="left"/>
              <w:rPr>
                <w:rFonts w:ascii="Arial" w:hAnsi="Arial" w:cs="Arial"/>
                <w:color w:val="242729"/>
                <w:sz w:val="23"/>
                <w:szCs w:val="23"/>
              </w:rPr>
            </w:pPr>
            <w:hyperlink r:id="rId115" w:history="1">
              <w:r>
                <w:rPr>
                  <w:rStyle w:val="a3"/>
                  <w:rFonts w:ascii="Arial" w:hAnsi="Arial" w:cs="Arial"/>
                  <w:b/>
                  <w:bCs/>
                  <w:color w:val="005999"/>
                  <w:sz w:val="23"/>
                  <w:szCs w:val="23"/>
                  <w:u w:val="none"/>
                  <w:bdr w:val="none" w:sz="0" w:space="0" w:color="auto" w:frame="1"/>
                </w:rPr>
                <w:t>Meteor</w:t>
              </w:r>
            </w:hyperlink>
            <w:r>
              <w:rPr>
                <w:rFonts w:ascii="Arial" w:hAnsi="Arial" w:cs="Arial"/>
                <w:color w:val="242729"/>
                <w:sz w:val="23"/>
                <w:szCs w:val="23"/>
              </w:rPr>
              <w:t>. Now with official</w:t>
            </w:r>
            <w:r>
              <w:rPr>
                <w:rStyle w:val="apple-converted-space"/>
                <w:rFonts w:ascii="Arial" w:hAnsi="Arial" w:cs="Arial"/>
                <w:color w:val="242729"/>
                <w:sz w:val="23"/>
                <w:szCs w:val="23"/>
              </w:rPr>
              <w:t> </w:t>
            </w:r>
            <w:hyperlink r:id="rId116" w:history="1">
              <w:r>
                <w:rPr>
                  <w:rStyle w:val="a3"/>
                  <w:rFonts w:ascii="Arial" w:hAnsi="Arial" w:cs="Arial"/>
                  <w:color w:val="005999"/>
                  <w:sz w:val="23"/>
                  <w:szCs w:val="23"/>
                  <w:u w:val="none"/>
                  <w:bdr w:val="none" w:sz="0" w:space="0" w:color="auto" w:frame="1"/>
                </w:rPr>
                <w:t>Angular support</w:t>
              </w:r>
            </w:hyperlink>
            <w:r>
              <w:rPr>
                <w:rFonts w:ascii="Arial" w:hAnsi="Arial" w:cs="Arial"/>
                <w:color w:val="242729"/>
                <w:sz w:val="23"/>
                <w:szCs w:val="23"/>
              </w:rPr>
              <w:t>, represents a</w:t>
            </w:r>
            <w:r>
              <w:rPr>
                <w:rStyle w:val="apple-converted-space"/>
                <w:rFonts w:ascii="Arial" w:hAnsi="Arial" w:cs="Arial"/>
                <w:color w:val="242729"/>
                <w:sz w:val="23"/>
                <w:szCs w:val="23"/>
              </w:rPr>
              <w:t> </w:t>
            </w:r>
            <w:hyperlink r:id="rId117" w:history="1">
              <w:r>
                <w:rPr>
                  <w:rStyle w:val="a3"/>
                  <w:rFonts w:ascii="Arial" w:hAnsi="Arial" w:cs="Arial"/>
                  <w:color w:val="005999"/>
                  <w:sz w:val="23"/>
                  <w:szCs w:val="23"/>
                  <w:u w:val="none"/>
                  <w:bdr w:val="none" w:sz="0" w:space="0" w:color="auto" w:frame="1"/>
                </w:rPr>
                <w:t>great MEAN stack</w:t>
              </w:r>
            </w:hyperlink>
          </w:p>
          <w:p w:rsidR="00002B2A" w:rsidRDefault="00002B2A" w:rsidP="00002B2A">
            <w:pPr>
              <w:widowControl/>
              <w:numPr>
                <w:ilvl w:val="0"/>
                <w:numId w:val="9"/>
              </w:numPr>
              <w:shd w:val="clear" w:color="auto" w:fill="FFFFFF"/>
              <w:ind w:left="450"/>
              <w:jc w:val="left"/>
              <w:rPr>
                <w:rFonts w:ascii="Arial" w:hAnsi="Arial" w:cs="Arial"/>
                <w:color w:val="242729"/>
                <w:sz w:val="23"/>
                <w:szCs w:val="23"/>
              </w:rPr>
            </w:pPr>
            <w:hyperlink r:id="rId118" w:history="1">
              <w:r>
                <w:rPr>
                  <w:rStyle w:val="a3"/>
                  <w:rFonts w:ascii="Arial" w:hAnsi="Arial" w:cs="Arial"/>
                  <w:color w:val="005999"/>
                  <w:sz w:val="23"/>
                  <w:szCs w:val="23"/>
                  <w:u w:val="none"/>
                  <w:bdr w:val="none" w:sz="0" w:space="0" w:color="auto" w:frame="1"/>
                </w:rPr>
                <w:t>StrongLoop Loopback</w:t>
              </w:r>
            </w:hyperlink>
            <w:r>
              <w:rPr>
                <w:rStyle w:val="apple-converted-space"/>
                <w:rFonts w:ascii="Arial" w:hAnsi="Arial" w:cs="Arial"/>
                <w:color w:val="242729"/>
                <w:sz w:val="23"/>
                <w:szCs w:val="23"/>
              </w:rPr>
              <w:t> </w:t>
            </w:r>
            <w:r>
              <w:rPr>
                <w:rFonts w:ascii="Arial" w:hAnsi="Arial" w:cs="Arial"/>
                <w:color w:val="242729"/>
                <w:sz w:val="23"/>
                <w:szCs w:val="23"/>
              </w:rPr>
              <w:t>(main Node.js core contributors and</w:t>
            </w:r>
            <w:r>
              <w:rPr>
                <w:rStyle w:val="apple-converted-space"/>
                <w:rFonts w:ascii="Arial" w:hAnsi="Arial" w:cs="Arial"/>
                <w:color w:val="242729"/>
                <w:sz w:val="23"/>
                <w:szCs w:val="23"/>
              </w:rPr>
              <w:t> </w:t>
            </w:r>
            <w:hyperlink r:id="rId119" w:history="1">
              <w:r>
                <w:rPr>
                  <w:rStyle w:val="a3"/>
                  <w:rFonts w:ascii="Arial" w:hAnsi="Arial" w:cs="Arial"/>
                  <w:color w:val="005999"/>
                  <w:sz w:val="23"/>
                  <w:szCs w:val="23"/>
                  <w:u w:val="none"/>
                  <w:bdr w:val="none" w:sz="0" w:space="0" w:color="auto" w:frame="1"/>
                </w:rPr>
                <w:t>Express maintainers</w:t>
              </w:r>
            </w:hyperlink>
            <w:r>
              <w:rPr>
                <w:rFonts w:ascii="Arial" w:hAnsi="Arial" w:cs="Arial"/>
                <w:color w:val="242729"/>
                <w:sz w:val="23"/>
                <w:szCs w:val="23"/>
              </w:rPr>
              <w:t>)</w:t>
            </w:r>
          </w:p>
          <w:p w:rsidR="00002B2A" w:rsidRDefault="00002B2A" w:rsidP="00002B2A">
            <w:pPr>
              <w:widowControl/>
              <w:numPr>
                <w:ilvl w:val="0"/>
                <w:numId w:val="9"/>
              </w:numPr>
              <w:shd w:val="clear" w:color="auto" w:fill="FFFFFF"/>
              <w:ind w:left="450"/>
              <w:jc w:val="left"/>
              <w:rPr>
                <w:rFonts w:ascii="Arial" w:hAnsi="Arial" w:cs="Arial"/>
                <w:color w:val="242729"/>
                <w:sz w:val="23"/>
                <w:szCs w:val="23"/>
              </w:rPr>
            </w:pPr>
            <w:hyperlink r:id="rId120" w:history="1">
              <w:r>
                <w:rPr>
                  <w:rStyle w:val="a3"/>
                  <w:rFonts w:ascii="Arial" w:hAnsi="Arial" w:cs="Arial"/>
                  <w:color w:val="005999"/>
                  <w:sz w:val="23"/>
                  <w:szCs w:val="23"/>
                  <w:u w:val="none"/>
                  <w:bdr w:val="none" w:sz="0" w:space="0" w:color="auto" w:frame="1"/>
                </w:rPr>
                <w:t>Generator Angular Fullstack</w:t>
              </w:r>
            </w:hyperlink>
          </w:p>
          <w:p w:rsidR="00002B2A" w:rsidRDefault="00002B2A" w:rsidP="00002B2A">
            <w:pPr>
              <w:widowControl/>
              <w:numPr>
                <w:ilvl w:val="0"/>
                <w:numId w:val="9"/>
              </w:numPr>
              <w:shd w:val="clear" w:color="auto" w:fill="FFFFFF"/>
              <w:ind w:left="450"/>
              <w:jc w:val="left"/>
              <w:rPr>
                <w:rFonts w:ascii="Arial" w:hAnsi="Arial" w:cs="Arial"/>
                <w:color w:val="242729"/>
                <w:sz w:val="23"/>
                <w:szCs w:val="23"/>
              </w:rPr>
            </w:pPr>
            <w:hyperlink r:id="rId121" w:history="1">
              <w:r>
                <w:rPr>
                  <w:rStyle w:val="a3"/>
                  <w:rFonts w:ascii="Arial" w:hAnsi="Arial" w:cs="Arial"/>
                  <w:color w:val="005999"/>
                  <w:sz w:val="23"/>
                  <w:szCs w:val="23"/>
                  <w:u w:val="none"/>
                  <w:bdr w:val="none" w:sz="0" w:space="0" w:color="auto" w:frame="1"/>
                </w:rPr>
                <w:t>Sails.js</w:t>
              </w:r>
            </w:hyperlink>
          </w:p>
          <w:p w:rsidR="00002B2A" w:rsidRDefault="00002B2A" w:rsidP="00002B2A">
            <w:pPr>
              <w:widowControl/>
              <w:numPr>
                <w:ilvl w:val="0"/>
                <w:numId w:val="9"/>
              </w:numPr>
              <w:shd w:val="clear" w:color="auto" w:fill="FFFFFF"/>
              <w:ind w:left="450"/>
              <w:jc w:val="left"/>
              <w:rPr>
                <w:rFonts w:ascii="Arial" w:hAnsi="Arial" w:cs="Arial"/>
                <w:color w:val="242729"/>
                <w:sz w:val="23"/>
                <w:szCs w:val="23"/>
              </w:rPr>
            </w:pPr>
            <w:hyperlink r:id="rId122" w:history="1">
              <w:r>
                <w:rPr>
                  <w:rStyle w:val="a3"/>
                  <w:rFonts w:ascii="Arial" w:hAnsi="Arial" w:cs="Arial"/>
                  <w:color w:val="005999"/>
                  <w:sz w:val="23"/>
                  <w:szCs w:val="23"/>
                  <w:u w:val="none"/>
                  <w:bdr w:val="none" w:sz="0" w:space="0" w:color="auto" w:frame="1"/>
                </w:rPr>
                <w:t>Cleverstack</w:t>
              </w:r>
            </w:hyperlink>
          </w:p>
          <w:p w:rsidR="00002B2A" w:rsidRDefault="00002B2A" w:rsidP="00002B2A">
            <w:pPr>
              <w:widowControl/>
              <w:numPr>
                <w:ilvl w:val="0"/>
                <w:numId w:val="9"/>
              </w:numPr>
              <w:shd w:val="clear" w:color="auto" w:fill="FFFFFF"/>
              <w:ind w:left="450"/>
              <w:jc w:val="left"/>
              <w:rPr>
                <w:rFonts w:ascii="Arial" w:hAnsi="Arial" w:cs="Arial"/>
                <w:color w:val="242729"/>
                <w:sz w:val="23"/>
                <w:szCs w:val="23"/>
              </w:rPr>
            </w:pPr>
            <w:r>
              <w:rPr>
                <w:rFonts w:ascii="Arial" w:hAnsi="Arial" w:cs="Arial"/>
                <w:color w:val="242729"/>
                <w:sz w:val="23"/>
                <w:szCs w:val="23"/>
              </w:rPr>
              <w:t>Deployd, etc (there are more)</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You also have</w:t>
            </w:r>
            <w:r>
              <w:rPr>
                <w:rStyle w:val="apple-converted-space"/>
                <w:rFonts w:ascii="Arial" w:hAnsi="Arial" w:cs="Arial"/>
                <w:color w:val="242729"/>
                <w:sz w:val="23"/>
                <w:szCs w:val="23"/>
              </w:rPr>
              <w:t> </w:t>
            </w:r>
            <w:hyperlink r:id="rId123" w:history="1">
              <w:r>
                <w:rPr>
                  <w:rStyle w:val="a3"/>
                  <w:rFonts w:ascii="Arial" w:hAnsi="Arial" w:cs="Arial"/>
                  <w:color w:val="005999"/>
                  <w:sz w:val="23"/>
                  <w:szCs w:val="23"/>
                  <w:u w:val="none"/>
                  <w:bdr w:val="none" w:sz="0" w:space="0" w:color="auto" w:frame="1"/>
                </w:rPr>
                <w:t>Hackathon Starter</w:t>
              </w:r>
            </w:hyperlink>
            <w:r>
              <w:rPr>
                <w:rFonts w:ascii="Arial" w:hAnsi="Arial" w:cs="Arial"/>
                <w:color w:val="242729"/>
                <w:sz w:val="23"/>
                <w:szCs w:val="23"/>
              </w:rPr>
              <w:t>. It doesn't have A of MEAN (it is 'MEN'), but it rocks..</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Have fun!</w:t>
            </w:r>
          </w:p>
          <w:p w:rsidR="00002B2A" w:rsidRDefault="00002B2A" w:rsidP="00002B2A">
            <w:pPr>
              <w:rPr>
                <w:rFonts w:hint="eastAsia"/>
              </w:rPr>
            </w:pPr>
          </w:p>
        </w:tc>
      </w:tr>
    </w:tbl>
    <w:p w:rsidR="00002B2A" w:rsidRDefault="00002B2A" w:rsidP="00002B2A"/>
    <w:p w:rsidR="006E5C21" w:rsidRDefault="006E5C21" w:rsidP="001D428A">
      <w:pPr>
        <w:pStyle w:val="2"/>
        <w:numPr>
          <w:ilvl w:val="1"/>
          <w:numId w:val="1"/>
        </w:numPr>
        <w:rPr>
          <w:rFonts w:hint="eastAsia"/>
        </w:rPr>
      </w:pPr>
      <w:r>
        <w:rPr>
          <w:rFonts w:hint="eastAsia"/>
        </w:rPr>
        <w:t>MEAN on Google</w:t>
      </w:r>
    </w:p>
    <w:tbl>
      <w:tblPr>
        <w:tblStyle w:val="a4"/>
        <w:tblW w:w="0" w:type="auto"/>
        <w:tblLook w:val="04A0" w:firstRow="1" w:lastRow="0" w:firstColumn="1" w:lastColumn="0" w:noHBand="0" w:noVBand="1"/>
      </w:tblPr>
      <w:tblGrid>
        <w:gridCol w:w="10456"/>
      </w:tblGrid>
      <w:tr w:rsidR="006E5C21" w:rsidTr="006E5C21">
        <w:tc>
          <w:tcPr>
            <w:tcW w:w="10456" w:type="dxa"/>
          </w:tcPr>
          <w:p w:rsidR="00B4400D" w:rsidRDefault="00B4400D" w:rsidP="00B4400D">
            <w:r>
              <w:t>Overview</w:t>
            </w:r>
          </w:p>
          <w:p w:rsidR="006E5C21" w:rsidRDefault="00B4400D" w:rsidP="00B4400D">
            <w:r>
              <w:t>Bitnami MEAN Stack provides a complete development environment for mongoDB and Node.js that can be deployed in one click. It includes the latest stable release of mongoDB, Express, Angular, Node.js, Git, PHP and RockMongo.</w:t>
            </w:r>
          </w:p>
          <w:p w:rsidR="00CA0AE9" w:rsidRPr="006E5C21" w:rsidRDefault="00CA0AE9" w:rsidP="00B4400D">
            <w:r>
              <w:rPr>
                <w:noProof/>
              </w:rPr>
              <w:lastRenderedPageBreak/>
              <w:drawing>
                <wp:inline distT="0" distB="0" distL="0" distR="0" wp14:anchorId="66FD39FF" wp14:editId="4C6C80F0">
                  <wp:extent cx="5610759" cy="2509992"/>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3588" cy="2515731"/>
                          </a:xfrm>
                          <a:prstGeom prst="rect">
                            <a:avLst/>
                          </a:prstGeom>
                        </pic:spPr>
                      </pic:pic>
                    </a:graphicData>
                  </a:graphic>
                </wp:inline>
              </w:drawing>
            </w:r>
          </w:p>
          <w:p w:rsidR="006E5C21" w:rsidRPr="006E5C21" w:rsidRDefault="006E5C21" w:rsidP="00002B2A">
            <w:pPr>
              <w:rPr>
                <w:rFonts w:hint="eastAsia"/>
              </w:rPr>
            </w:pPr>
            <w:r>
              <w:rPr>
                <w:noProof/>
              </w:rPr>
              <w:drawing>
                <wp:inline distT="0" distB="0" distL="0" distR="0" wp14:anchorId="5EF928DB" wp14:editId="21D8D436">
                  <wp:extent cx="4429125" cy="49911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29125" cy="4991100"/>
                          </a:xfrm>
                          <a:prstGeom prst="rect">
                            <a:avLst/>
                          </a:prstGeom>
                        </pic:spPr>
                      </pic:pic>
                    </a:graphicData>
                  </a:graphic>
                </wp:inline>
              </w:drawing>
            </w:r>
          </w:p>
        </w:tc>
      </w:tr>
    </w:tbl>
    <w:p w:rsidR="00383974" w:rsidRDefault="00383974" w:rsidP="00002B2A"/>
    <w:p w:rsidR="00383974" w:rsidRDefault="00383974" w:rsidP="001D428A">
      <w:pPr>
        <w:pStyle w:val="2"/>
        <w:numPr>
          <w:ilvl w:val="1"/>
          <w:numId w:val="1"/>
        </w:numPr>
      </w:pPr>
      <w:r>
        <w:t xml:space="preserve">Mean </w:t>
      </w:r>
      <w:r w:rsidR="008E5572">
        <w:t>o</w:t>
      </w:r>
      <w:r>
        <w:t>n</w:t>
      </w:r>
      <w:r w:rsidRPr="00383974">
        <w:t xml:space="preserve"> </w:t>
      </w:r>
      <w:r w:rsidR="001D428A" w:rsidRPr="001D428A">
        <w:t>DigitalOcean</w:t>
      </w:r>
    </w:p>
    <w:p w:rsidR="007D7035" w:rsidRPr="007D7035" w:rsidRDefault="007D7035" w:rsidP="007D7035">
      <w:pPr>
        <w:rPr>
          <w:rFonts w:hint="eastAsia"/>
        </w:rPr>
      </w:pPr>
    </w:p>
    <w:p w:rsidR="00383974" w:rsidRDefault="00383974" w:rsidP="00383974">
      <w:pPr>
        <w:pStyle w:val="2"/>
        <w:numPr>
          <w:ilvl w:val="1"/>
          <w:numId w:val="1"/>
        </w:numPr>
      </w:pPr>
      <w:r>
        <w:rPr>
          <w:rFonts w:hint="eastAsia"/>
        </w:rPr>
        <w:t>权威对比：</w:t>
      </w:r>
    </w:p>
    <w:p w:rsidR="00383974" w:rsidRDefault="00383974" w:rsidP="00383974">
      <w:hyperlink r:id="rId126" w:history="1">
        <w:r w:rsidRPr="00CD4E93">
          <w:rPr>
            <w:rStyle w:val="a3"/>
          </w:rPr>
          <w:t>http://dancancro.com/meanio_vs_meanjs.html</w:t>
        </w:r>
      </w:hyperlink>
      <w:r>
        <w:t xml:space="preserve"> </w:t>
      </w:r>
    </w:p>
    <w:p w:rsidR="00383974" w:rsidRPr="00002B2A" w:rsidRDefault="00383974" w:rsidP="00002B2A">
      <w:pPr>
        <w:rPr>
          <w:rFonts w:hint="eastAsia"/>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0" w:type="dxa"/>
          <w:left w:w="150" w:type="dxa"/>
          <w:bottom w:w="150" w:type="dxa"/>
          <w:right w:w="150" w:type="dxa"/>
        </w:tblCellMar>
        <w:tblLook w:val="0420" w:firstRow="1" w:lastRow="0" w:firstColumn="0" w:lastColumn="0" w:noHBand="0" w:noVBand="1"/>
      </w:tblPr>
      <w:tblGrid>
        <w:gridCol w:w="3490"/>
        <w:gridCol w:w="3475"/>
        <w:gridCol w:w="3491"/>
      </w:tblGrid>
      <w:tr w:rsidR="00E25D15" w:rsidTr="00E25D15">
        <w:trPr>
          <w:tblCellSpacing w:w="15" w:type="dxa"/>
        </w:trPr>
        <w:tc>
          <w:tcPr>
            <w:tcW w:w="1650" w:type="pct"/>
            <w:hideMark/>
          </w:tcPr>
          <w:p w:rsidR="00E25D15" w:rsidRPr="00E25D15" w:rsidRDefault="00E25D15" w:rsidP="00F16052">
            <w:pPr>
              <w:pStyle w:val="1"/>
              <w:spacing w:after="0" w:line="60" w:lineRule="auto"/>
              <w:rPr>
                <w:rFonts w:ascii="微软雅黑" w:eastAsia="微软雅黑" w:hAnsi="微软雅黑" w:hint="eastAsia"/>
                <w:color w:val="000000"/>
                <w:sz w:val="13"/>
                <w:szCs w:val="27"/>
              </w:rPr>
            </w:pPr>
            <w:r w:rsidRPr="008F733D">
              <w:rPr>
                <w:rFonts w:ascii="微软雅黑" w:eastAsia="微软雅黑" w:hAnsi="微软雅黑" w:hint="eastAsia"/>
                <w:color w:val="000000"/>
                <w:sz w:val="13"/>
                <w:highlight w:val="yellow"/>
              </w:rPr>
              <w:lastRenderedPageBreak/>
              <w:t>MeanJS.org</w:t>
            </w:r>
            <w:r w:rsidRPr="00E25D15">
              <w:rPr>
                <w:rFonts w:ascii="微软雅黑" w:eastAsia="微软雅黑" w:hAnsi="微软雅黑" w:hint="eastAsia"/>
                <w:color w:val="000000"/>
                <w:sz w:val="13"/>
              </w:rPr>
              <w:t>. provides these benefits that MEAN.io. doesn't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Dedicated/searchable user group for questions, using github issues</w:t>
            </w:r>
            <w:r w:rsidRPr="00E25D15">
              <w:rPr>
                <w:rFonts w:ascii="微软雅黑" w:eastAsia="微软雅黑" w:hAnsi="微软雅黑" w:hint="eastAsia"/>
                <w:color w:val="000000"/>
                <w:sz w:val="13"/>
                <w:szCs w:val="27"/>
              </w:rPr>
              <w:br/>
              <w:t xml:space="preserve">    * </w:t>
            </w:r>
            <w:r w:rsidRPr="008F733D">
              <w:rPr>
                <w:rFonts w:ascii="微软雅黑" w:eastAsia="微软雅黑" w:hAnsi="微软雅黑" w:hint="eastAsia"/>
                <w:color w:val="000000"/>
                <w:sz w:val="13"/>
                <w:szCs w:val="27"/>
                <w:highlight w:val="yellow"/>
              </w:rPr>
              <w:t>There's a book about 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File Organization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Basic sourcecode organization, module(-&gt;submodule)-&gt;side</w:t>
            </w:r>
            <w:r w:rsidRPr="00E25D15">
              <w:rPr>
                <w:rFonts w:ascii="微软雅黑" w:eastAsia="微软雅黑" w:hAnsi="微软雅黑" w:hint="eastAsia"/>
                <w:color w:val="000000"/>
                <w:sz w:val="13"/>
                <w:szCs w:val="27"/>
              </w:rPr>
              <w:br/>
              <w:t>    * Module directories hold directives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AngularJS modules, Only one module definition per file</w:t>
            </w:r>
            <w:r w:rsidRPr="00E25D15">
              <w:rPr>
                <w:rFonts w:ascii="微软雅黑" w:eastAsia="微软雅黑" w:hAnsi="微软雅黑" w:hint="eastAsia"/>
                <w:color w:val="000000"/>
                <w:sz w:val="13"/>
                <w:szCs w:val="27"/>
              </w:rPr>
              <w:br/>
              <w:t>    * Approach to AngularJS modules, Don’t alter a module other than where it is defined</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Model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Object-relational mapping</w:t>
            </w:r>
            <w:r w:rsidRPr="00E25D15">
              <w:rPr>
                <w:rFonts w:ascii="微软雅黑" w:eastAsia="微软雅黑" w:hAnsi="微软雅黑" w:hint="eastAsia"/>
                <w:color w:val="000000"/>
                <w:sz w:val="13"/>
                <w:szCs w:val="27"/>
              </w:rPr>
              <w:br/>
              <w:t>    * Server-side validation, server-side example</w:t>
            </w:r>
            <w:r w:rsidRPr="00E25D15">
              <w:rPr>
                <w:rFonts w:ascii="微软雅黑" w:eastAsia="微软雅黑" w:hAnsi="微软雅黑" w:hint="eastAsia"/>
                <w:color w:val="000000"/>
                <w:sz w:val="13"/>
                <w:szCs w:val="27"/>
              </w:rPr>
              <w:br/>
              <w:t>    * Client side validation, using Angular 1.3</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AngularJS views, Directives start with "data-"</w:t>
            </w:r>
            <w:r w:rsidRPr="00E25D15">
              <w:rPr>
                <w:rFonts w:ascii="微软雅黑" w:eastAsia="微软雅黑" w:hAnsi="微软雅黑" w:hint="eastAsia"/>
                <w:color w:val="000000"/>
                <w:sz w:val="13"/>
                <w:szCs w:val="27"/>
              </w:rPr>
              <w:br/>
              <w:t>    * Approach to data readiness, Use ng-init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routing or state changing, URLs start with '#!'</w:t>
            </w:r>
            <w:r w:rsidRPr="00E25D15">
              <w:rPr>
                <w:rFonts w:ascii="微软雅黑" w:eastAsia="微软雅黑" w:hAnsi="微软雅黑" w:hint="eastAsia"/>
                <w:color w:val="000000"/>
                <w:sz w:val="13"/>
                <w:szCs w:val="27"/>
              </w:rPr>
              <w:br/>
              <w:t>    * Approach to frontend routing or state changing, Use query parameters to store route state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Support for things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Languages, LESS</w:t>
            </w:r>
            <w:r w:rsidRPr="00E25D15">
              <w:rPr>
                <w:rFonts w:ascii="微软雅黑" w:eastAsia="微软雅黑" w:hAnsi="微软雅黑" w:hint="eastAsia"/>
                <w:color w:val="000000"/>
                <w:sz w:val="13"/>
                <w:szCs w:val="27"/>
              </w:rPr>
              <w:br/>
              <w:t>    * Languages, SASS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Don't use "new"</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Testing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Testing, using Mocha</w:t>
            </w:r>
            <w:r w:rsidRPr="00E25D15">
              <w:rPr>
                <w:rFonts w:ascii="微软雅黑" w:eastAsia="微软雅黑" w:hAnsi="微软雅黑" w:hint="eastAsia"/>
                <w:color w:val="000000"/>
                <w:sz w:val="13"/>
                <w:szCs w:val="27"/>
              </w:rPr>
              <w:br/>
              <w:t>    * End-to-end tests</w:t>
            </w:r>
            <w:r w:rsidRPr="00E25D15">
              <w:rPr>
                <w:rFonts w:ascii="微软雅黑" w:eastAsia="微软雅黑" w:hAnsi="微软雅黑" w:hint="eastAsia"/>
                <w:color w:val="000000"/>
                <w:sz w:val="13"/>
                <w:szCs w:val="27"/>
              </w:rPr>
              <w:br/>
              <w:t>    * End-to-end tests, using Protractor</w:t>
            </w:r>
            <w:r w:rsidRPr="00E25D15">
              <w:rPr>
                <w:rFonts w:ascii="微软雅黑" w:eastAsia="微软雅黑" w:hAnsi="微软雅黑" w:hint="eastAsia"/>
                <w:color w:val="000000"/>
                <w:sz w:val="13"/>
                <w:szCs w:val="27"/>
              </w:rPr>
              <w:br/>
              <w:t>    * Continuous integration (CI), using Travis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Command line interface (CLI), using Yeoman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Build configurations file(s)</w:t>
            </w:r>
            <w:r w:rsidRPr="00E25D15">
              <w:rPr>
                <w:rFonts w:ascii="微软雅黑" w:eastAsia="微软雅黑" w:hAnsi="微软雅黑" w:hint="eastAsia"/>
                <w:color w:val="000000"/>
                <w:sz w:val="13"/>
                <w:szCs w:val="27"/>
              </w:rPr>
              <w:br/>
              <w:t>    * Deployment automation, using Azure</w:t>
            </w:r>
            <w:r w:rsidRPr="00E25D15">
              <w:rPr>
                <w:rFonts w:ascii="微软雅黑" w:eastAsia="微软雅黑" w:hAnsi="微软雅黑" w:hint="eastAsia"/>
                <w:color w:val="000000"/>
                <w:sz w:val="13"/>
                <w:szCs w:val="27"/>
              </w:rPr>
              <w:br/>
              <w:t>    * Deployment automation, using Digital Ocean, screencast of it</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Deployment automation, using Heroku, screencast of 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Input application profile</w:t>
            </w:r>
            <w:r w:rsidRPr="00E25D15">
              <w:rPr>
                <w:rFonts w:ascii="微软雅黑" w:eastAsia="微软雅黑" w:hAnsi="微软雅黑" w:hint="eastAsia"/>
                <w:color w:val="000000"/>
                <w:sz w:val="13"/>
                <w:szCs w:val="27"/>
              </w:rPr>
              <w:br/>
              <w:t>    * Quick install?</w:t>
            </w:r>
            <w:r w:rsidRPr="00E25D15">
              <w:rPr>
                <w:rFonts w:ascii="微软雅黑" w:eastAsia="微软雅黑" w:hAnsi="微软雅黑" w:hint="eastAsia"/>
                <w:color w:val="000000"/>
                <w:sz w:val="13"/>
                <w:szCs w:val="27"/>
              </w:rPr>
              <w:br/>
              <w:t>    * Options for making subcomponents</w:t>
            </w:r>
            <w:r w:rsidRPr="00E25D15">
              <w:rPr>
                <w:rFonts w:ascii="微软雅黑" w:eastAsia="微软雅黑" w:hAnsi="微软雅黑" w:hint="eastAsia"/>
                <w:color w:val="000000"/>
                <w:sz w:val="13"/>
                <w:szCs w:val="27"/>
              </w:rPr>
              <w:br/>
              <w:t>    * config generator</w:t>
            </w:r>
            <w:r w:rsidRPr="00E25D15">
              <w:rPr>
                <w:rFonts w:ascii="微软雅黑" w:eastAsia="微软雅黑" w:hAnsi="微软雅黑" w:hint="eastAsia"/>
                <w:color w:val="000000"/>
                <w:sz w:val="13"/>
                <w:szCs w:val="27"/>
              </w:rPr>
              <w:br/>
              <w:t>    * controller (client side) generator</w:t>
            </w:r>
            <w:r w:rsidRPr="00E25D15">
              <w:rPr>
                <w:rFonts w:ascii="微软雅黑" w:eastAsia="微软雅黑" w:hAnsi="微软雅黑" w:hint="eastAsia"/>
                <w:color w:val="000000"/>
                <w:sz w:val="13"/>
                <w:szCs w:val="27"/>
              </w:rPr>
              <w:br/>
              <w:t>    * directive generator</w:t>
            </w:r>
            <w:r w:rsidRPr="00E25D15">
              <w:rPr>
                <w:rFonts w:ascii="微软雅黑" w:eastAsia="微软雅黑" w:hAnsi="微软雅黑" w:hint="eastAsia"/>
                <w:color w:val="000000"/>
                <w:sz w:val="13"/>
                <w:szCs w:val="27"/>
              </w:rPr>
              <w:br/>
              <w:t>    * filter generator</w:t>
            </w:r>
            <w:r w:rsidRPr="00E25D15">
              <w:rPr>
                <w:rFonts w:ascii="微软雅黑" w:eastAsia="微软雅黑" w:hAnsi="微软雅黑" w:hint="eastAsia"/>
                <w:color w:val="000000"/>
                <w:sz w:val="13"/>
                <w:szCs w:val="27"/>
              </w:rPr>
              <w:br/>
              <w:t>    * route (client side) generator</w:t>
            </w:r>
            <w:r w:rsidRPr="00E25D15">
              <w:rPr>
                <w:rFonts w:ascii="微软雅黑" w:eastAsia="微软雅黑" w:hAnsi="微软雅黑" w:hint="eastAsia"/>
                <w:color w:val="000000"/>
                <w:sz w:val="13"/>
                <w:szCs w:val="27"/>
              </w:rPr>
              <w:br/>
              <w:t>    * service (client side) generator</w:t>
            </w:r>
            <w:r w:rsidRPr="00E25D15">
              <w:rPr>
                <w:rFonts w:ascii="微软雅黑" w:eastAsia="微软雅黑" w:hAnsi="微软雅黑" w:hint="eastAsia"/>
                <w:color w:val="000000"/>
                <w:sz w:val="13"/>
                <w:szCs w:val="27"/>
              </w:rPr>
              <w:br/>
              <w:t>    * test - client side</w:t>
            </w:r>
            <w:r w:rsidRPr="00E25D15">
              <w:rPr>
                <w:rFonts w:ascii="微软雅黑" w:eastAsia="微软雅黑" w:hAnsi="微软雅黑" w:hint="eastAsia"/>
                <w:color w:val="000000"/>
                <w:sz w:val="13"/>
                <w:szCs w:val="27"/>
              </w:rPr>
              <w:br/>
              <w:t>    * view or view partial generator</w:t>
            </w:r>
            <w:r w:rsidRPr="00E25D15">
              <w:rPr>
                <w:rFonts w:ascii="微软雅黑" w:eastAsia="微软雅黑" w:hAnsi="微软雅黑" w:hint="eastAsia"/>
                <w:color w:val="000000"/>
                <w:sz w:val="13"/>
                <w:szCs w:val="27"/>
              </w:rPr>
              <w:br/>
              <w:t>    * controller (server side) generator</w:t>
            </w:r>
            <w:r w:rsidRPr="00E25D15">
              <w:rPr>
                <w:rFonts w:ascii="微软雅黑" w:eastAsia="微软雅黑" w:hAnsi="微软雅黑" w:hint="eastAsia"/>
                <w:color w:val="000000"/>
                <w:sz w:val="13"/>
                <w:szCs w:val="27"/>
              </w:rPr>
              <w:br/>
              <w:t>    * model (server side) generator</w:t>
            </w:r>
            <w:r w:rsidRPr="00E25D15">
              <w:rPr>
                <w:rFonts w:ascii="微软雅黑" w:eastAsia="微软雅黑" w:hAnsi="微软雅黑" w:hint="eastAsia"/>
                <w:color w:val="000000"/>
                <w:sz w:val="13"/>
                <w:szCs w:val="27"/>
              </w:rPr>
              <w:br/>
              <w:t>    * route (server side) generator</w:t>
            </w:r>
            <w:r w:rsidRPr="00E25D15">
              <w:rPr>
                <w:rFonts w:ascii="微软雅黑" w:eastAsia="微软雅黑" w:hAnsi="微软雅黑" w:hint="eastAsia"/>
                <w:color w:val="000000"/>
                <w:sz w:val="13"/>
                <w:szCs w:val="27"/>
              </w:rPr>
              <w:br/>
              <w:t>    * test (server side) generator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Account Management, Forgotten Password with Resetting</w:t>
            </w:r>
            <w:r w:rsidRPr="00E25D15">
              <w:rPr>
                <w:rFonts w:ascii="微软雅黑" w:eastAsia="微软雅黑" w:hAnsi="微软雅黑" w:hint="eastAsia"/>
                <w:color w:val="000000"/>
                <w:sz w:val="13"/>
                <w:szCs w:val="27"/>
              </w:rPr>
              <w:br/>
              <w:t>    * Chat</w:t>
            </w:r>
            <w:r w:rsidRPr="00E25D15">
              <w:rPr>
                <w:rFonts w:ascii="微软雅黑" w:eastAsia="微软雅黑" w:hAnsi="微软雅黑" w:hint="eastAsia"/>
                <w:color w:val="000000"/>
                <w:sz w:val="13"/>
                <w:szCs w:val="27"/>
              </w:rPr>
              <w:br/>
              <w:t>    * CSV processing</w:t>
            </w:r>
            <w:r w:rsidRPr="00E25D15">
              <w:rPr>
                <w:rFonts w:ascii="微软雅黑" w:eastAsia="微软雅黑" w:hAnsi="微软雅黑" w:hint="eastAsia"/>
                <w:color w:val="000000"/>
                <w:sz w:val="13"/>
                <w:szCs w:val="27"/>
              </w:rPr>
              <w:br/>
              <w:t>    * E-mail sending system</w:t>
            </w:r>
            <w:r w:rsidRPr="00E25D15">
              <w:rPr>
                <w:rFonts w:ascii="微软雅黑" w:eastAsia="微软雅黑" w:hAnsi="微软雅黑" w:hint="eastAsia"/>
                <w:color w:val="000000"/>
                <w:sz w:val="13"/>
                <w:szCs w:val="27"/>
              </w:rPr>
              <w:br/>
              <w:t>    * E-mail sending system, using Nodemailer</w:t>
            </w:r>
            <w:r w:rsidRPr="00E25D15">
              <w:rPr>
                <w:rFonts w:ascii="微软雅黑" w:eastAsia="微软雅黑" w:hAnsi="微软雅黑" w:hint="eastAsia"/>
                <w:color w:val="000000"/>
                <w:sz w:val="13"/>
                <w:szCs w:val="27"/>
              </w:rPr>
              <w:br/>
              <w:t>    * E-mail sending system, using its own e-mail implementation</w:t>
            </w:r>
            <w:r w:rsidRPr="00E25D15">
              <w:rPr>
                <w:rFonts w:ascii="微软雅黑" w:eastAsia="微软雅黑" w:hAnsi="微软雅黑" w:hint="eastAsia"/>
                <w:color w:val="000000"/>
                <w:sz w:val="13"/>
                <w:szCs w:val="27"/>
              </w:rPr>
              <w:br/>
              <w:t>    * Menus system, state-based</w:t>
            </w:r>
            <w:r w:rsidRPr="00E25D15">
              <w:rPr>
                <w:rFonts w:ascii="微软雅黑" w:eastAsia="微软雅黑" w:hAnsi="微软雅黑" w:hint="eastAsia"/>
                <w:color w:val="000000"/>
                <w:sz w:val="13"/>
                <w:szCs w:val="27"/>
              </w:rPr>
              <w:br/>
              <w:t>    * Paypal integration</w:t>
            </w:r>
            <w:r w:rsidRPr="00E25D15">
              <w:rPr>
                <w:rFonts w:ascii="微软雅黑" w:eastAsia="微软雅黑" w:hAnsi="微软雅黑" w:hint="eastAsia"/>
                <w:color w:val="000000"/>
                <w:sz w:val="13"/>
                <w:szCs w:val="27"/>
              </w:rPr>
              <w:br/>
              <w:t>    * Responsive design</w:t>
            </w:r>
            <w:r w:rsidRPr="00E25D15">
              <w:rPr>
                <w:rFonts w:ascii="微软雅黑" w:eastAsia="微软雅黑" w:hAnsi="微软雅黑" w:hint="eastAsia"/>
                <w:color w:val="000000"/>
                <w:sz w:val="13"/>
                <w:szCs w:val="27"/>
              </w:rPr>
              <w:br/>
              <w:t>    * Social connections management page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Creates a favicon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Safe from IP Spoofing</w:t>
            </w:r>
            <w:r w:rsidRPr="00E25D15">
              <w:rPr>
                <w:rFonts w:ascii="微软雅黑" w:eastAsia="微软雅黑" w:hAnsi="微软雅黑" w:hint="eastAsia"/>
                <w:color w:val="000000"/>
                <w:sz w:val="13"/>
                <w:szCs w:val="27"/>
              </w:rPr>
              <w:br/>
              <w:t>    * Authorization, Access Contol List (ACL)</w:t>
            </w:r>
            <w:r w:rsidRPr="00E25D15">
              <w:rPr>
                <w:rFonts w:ascii="微软雅黑" w:eastAsia="微软雅黑" w:hAnsi="微软雅黑" w:hint="eastAsia"/>
                <w:color w:val="000000"/>
                <w:sz w:val="13"/>
                <w:szCs w:val="27"/>
              </w:rPr>
              <w:br/>
              <w:t>    * Authentication, Cookie</w:t>
            </w:r>
            <w:r w:rsidRPr="00E25D15">
              <w:rPr>
                <w:rFonts w:ascii="微软雅黑" w:eastAsia="微软雅黑" w:hAnsi="微软雅黑" w:hint="eastAsia"/>
                <w:color w:val="000000"/>
                <w:sz w:val="13"/>
                <w:szCs w:val="27"/>
              </w:rPr>
              <w:br/>
              <w:t>    * Websocket and RESTful http share security policies</w:t>
            </w:r>
            <w:r w:rsidRPr="00E25D15">
              <w:rPr>
                <w:rFonts w:ascii="微软雅黑" w:eastAsia="微软雅黑" w:hAnsi="微软雅黑" w:hint="eastAsia"/>
                <w:color w:val="000000"/>
                <w:sz w:val="13"/>
                <w:szCs w:val="27"/>
              </w:rPr>
              <w:br/>
            </w:r>
          </w:p>
        </w:tc>
        <w:tc>
          <w:tcPr>
            <w:tcW w:w="1650" w:type="pct"/>
            <w:hideMark/>
          </w:tcPr>
          <w:p w:rsidR="00E25D15" w:rsidRPr="00E25D15" w:rsidRDefault="00E25D15" w:rsidP="00F16052">
            <w:pPr>
              <w:pStyle w:val="1"/>
              <w:spacing w:after="0" w:line="60" w:lineRule="auto"/>
              <w:rPr>
                <w:rFonts w:ascii="微软雅黑" w:eastAsia="微软雅黑" w:hAnsi="微软雅黑" w:hint="eastAsia"/>
                <w:color w:val="000000"/>
                <w:sz w:val="13"/>
                <w:szCs w:val="27"/>
              </w:rPr>
            </w:pPr>
            <w:r w:rsidRPr="008F733D">
              <w:rPr>
                <w:rFonts w:ascii="微软雅黑" w:eastAsia="微软雅黑" w:hAnsi="微软雅黑" w:hint="eastAsia"/>
                <w:color w:val="000000"/>
                <w:sz w:val="13"/>
                <w:highlight w:val="yellow"/>
              </w:rPr>
              <w:lastRenderedPageBreak/>
              <w:t>MEAN.io</w:t>
            </w:r>
            <w:r w:rsidRPr="00E25D15">
              <w:rPr>
                <w:rFonts w:ascii="微软雅黑" w:eastAsia="微软雅黑" w:hAnsi="微软雅黑" w:hint="eastAsia"/>
                <w:color w:val="000000"/>
                <w:sz w:val="13"/>
              </w:rPr>
              <w:t>. provides these benefits that MeanJS.org. doesn't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Quality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Sponsoring company</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Docs with flatdoc</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Share code between projects</w:t>
            </w:r>
            <w:r w:rsidRPr="00E25D15">
              <w:rPr>
                <w:rFonts w:ascii="微软雅黑" w:eastAsia="微软雅黑" w:hAnsi="微软雅黑" w:hint="eastAsia"/>
                <w:color w:val="000000"/>
                <w:sz w:val="13"/>
                <w:szCs w:val="27"/>
              </w:rPr>
              <w:br/>
              <w:t>    * Module manager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data readiness, Use state.resolve()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code loading, Use AMD with Require.js</w:t>
            </w:r>
            <w:r w:rsidRPr="00E25D15">
              <w:rPr>
                <w:rFonts w:ascii="微软雅黑" w:eastAsia="微软雅黑" w:hAnsi="微软雅黑" w:hint="eastAsia"/>
                <w:color w:val="000000"/>
                <w:sz w:val="13"/>
                <w:szCs w:val="27"/>
              </w:rPr>
              <w:br/>
              <w:t>    * Approach to frontend code loading, using wiredep</w:t>
            </w:r>
            <w:r w:rsidRPr="00E25D15">
              <w:rPr>
                <w:rFonts w:ascii="微软雅黑" w:eastAsia="微软雅黑" w:hAnsi="微软雅黑" w:hint="eastAsia"/>
                <w:color w:val="000000"/>
                <w:sz w:val="13"/>
                <w:szCs w:val="27"/>
              </w:rPr>
              <w:br/>
              <w:t>    * Approach to error handling, Server-side logging</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Client/Server Communication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Centralized event handling</w:t>
            </w:r>
            <w:r w:rsidRPr="00E25D15">
              <w:rPr>
                <w:rFonts w:ascii="微软雅黑" w:eastAsia="微软雅黑" w:hAnsi="微软雅黑" w:hint="eastAsia"/>
                <w:color w:val="000000"/>
                <w:sz w:val="13"/>
                <w:szCs w:val="27"/>
              </w:rPr>
              <w:br/>
              <w:t>    * Approach to XHR calls, using $http and $q</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Wrap code in an IIFE (SEAF, SIAF)</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API introspection report and testing interface, using Swagger</w:t>
            </w:r>
            <w:r w:rsidRPr="00E25D15">
              <w:rPr>
                <w:rFonts w:ascii="微软雅黑" w:eastAsia="微软雅黑" w:hAnsi="微软雅黑" w:hint="eastAsia"/>
                <w:color w:val="000000"/>
                <w:sz w:val="13"/>
                <w:szCs w:val="27"/>
              </w:rPr>
              <w:br/>
              <w:t>    * Command line interface (CLI), using Independent command line interface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Development build, add IIFEs (SEAF, SIAF) to executable copies of code</w:t>
            </w:r>
            <w:r w:rsidRPr="00E25D15">
              <w:rPr>
                <w:rFonts w:ascii="微软雅黑" w:eastAsia="微软雅黑" w:hAnsi="微软雅黑" w:hint="eastAsia"/>
                <w:color w:val="000000"/>
                <w:sz w:val="13"/>
                <w:szCs w:val="27"/>
              </w:rPr>
              <w:br/>
              <w:t>    * Deployment automation</w:t>
            </w:r>
            <w:r w:rsidRPr="00E25D15">
              <w:rPr>
                <w:rFonts w:ascii="微软雅黑" w:eastAsia="微软雅黑" w:hAnsi="微软雅黑" w:hint="eastAsia"/>
                <w:color w:val="000000"/>
                <w:sz w:val="13"/>
                <w:szCs w:val="27"/>
              </w:rPr>
              <w:br/>
              <w:t>    * Deployment automation, using Heroku</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Scaffolding undo    (mean package -d &lt;name&gt;)</w:t>
            </w:r>
            <w:r w:rsidRPr="00E25D15">
              <w:rPr>
                <w:rFonts w:ascii="微软雅黑" w:eastAsia="微软雅黑" w:hAnsi="微软雅黑" w:hint="eastAsia"/>
                <w:color w:val="000000"/>
                <w:sz w:val="13"/>
                <w:szCs w:val="27"/>
              </w:rPr>
              <w:br/>
              <w:t>    * FEATURE (a.k.a. module, entity) generator, Menu items added for new features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Admin page for users and roles</w:t>
            </w:r>
            <w:r w:rsidRPr="00E25D15">
              <w:rPr>
                <w:rFonts w:ascii="微软雅黑" w:eastAsia="微软雅黑" w:hAnsi="微软雅黑" w:hint="eastAsia"/>
                <w:color w:val="000000"/>
                <w:sz w:val="13"/>
                <w:szCs w:val="27"/>
              </w:rPr>
              <w:br/>
              <w:t>    * Content Management System    (Use special data-bound directives in your templates.</w:t>
            </w:r>
            <w:r w:rsidRPr="00E25D15">
              <w:rPr>
                <w:rFonts w:ascii="微软雅黑" w:eastAsia="微软雅黑" w:hAnsi="微软雅黑" w:hint="eastAsia"/>
                <w:color w:val="000000"/>
                <w:sz w:val="13"/>
                <w:szCs w:val="27"/>
              </w:rPr>
              <w:br/>
              <w:t>Switch to edit mode and you can edit the values right where you see them)</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File Upload</w:t>
            </w:r>
            <w:r w:rsidRPr="00E25D15">
              <w:rPr>
                <w:rFonts w:ascii="微软雅黑" w:eastAsia="微软雅黑" w:hAnsi="微软雅黑" w:hint="eastAsia"/>
                <w:color w:val="000000"/>
                <w:sz w:val="13"/>
                <w:szCs w:val="27"/>
              </w:rPr>
              <w:br/>
              <w:t>    * i18n, localization</w:t>
            </w:r>
            <w:r w:rsidRPr="00E25D15">
              <w:rPr>
                <w:rFonts w:ascii="微软雅黑" w:eastAsia="微软雅黑" w:hAnsi="微软雅黑" w:hint="eastAsia"/>
                <w:color w:val="000000"/>
                <w:sz w:val="13"/>
                <w:szCs w:val="27"/>
              </w:rPr>
              <w:br/>
              <w:t>    * Menus system, submenus</w:t>
            </w:r>
            <w:r w:rsidRPr="00E25D15">
              <w:rPr>
                <w:rFonts w:ascii="微软雅黑" w:eastAsia="微软雅黑" w:hAnsi="微软雅黑" w:hint="eastAsia"/>
                <w:color w:val="000000"/>
                <w:sz w:val="13"/>
                <w:szCs w:val="27"/>
              </w:rPr>
              <w:br/>
              <w:t>    * Search</w:t>
            </w:r>
            <w:r w:rsidRPr="00E25D15">
              <w:rPr>
                <w:rFonts w:ascii="微软雅黑" w:eastAsia="微软雅黑" w:hAnsi="微软雅黑" w:hint="eastAsia"/>
                <w:color w:val="000000"/>
                <w:sz w:val="13"/>
                <w:szCs w:val="27"/>
              </w:rPr>
              <w:br/>
              <w:t>    * Search, actually works with backend API</w:t>
            </w:r>
            <w:r w:rsidRPr="00E25D15">
              <w:rPr>
                <w:rFonts w:ascii="微软雅黑" w:eastAsia="微软雅黑" w:hAnsi="微软雅黑" w:hint="eastAsia"/>
                <w:color w:val="000000"/>
                <w:sz w:val="13"/>
                <w:szCs w:val="27"/>
              </w:rPr>
              <w:br/>
              <w:t>    * Search, using Elastic Search</w:t>
            </w:r>
            <w:r w:rsidRPr="00E25D15">
              <w:rPr>
                <w:rFonts w:ascii="微软雅黑" w:eastAsia="微软雅黑" w:hAnsi="微软雅黑" w:hint="eastAsia"/>
                <w:color w:val="000000"/>
                <w:sz w:val="13"/>
                <w:szCs w:val="27"/>
              </w:rPr>
              <w:br/>
              <w:t>    * Styles, using Bootstrap, using UI Bootstrap AngularJS directives</w:t>
            </w:r>
            <w:r w:rsidRPr="00E25D15">
              <w:rPr>
                <w:rFonts w:ascii="微软雅黑" w:eastAsia="微软雅黑" w:hAnsi="微软雅黑" w:hint="eastAsia"/>
                <w:color w:val="000000"/>
                <w:sz w:val="13"/>
                <w:szCs w:val="27"/>
              </w:rPr>
              <w:br/>
              <w:t>    * Text (WYSIWYG) Editor</w:t>
            </w:r>
            <w:r w:rsidRPr="00E25D15">
              <w:rPr>
                <w:rFonts w:ascii="微软雅黑" w:eastAsia="微软雅黑" w:hAnsi="微软雅黑" w:hint="eastAsia"/>
                <w:color w:val="000000"/>
                <w:sz w:val="13"/>
                <w:szCs w:val="27"/>
              </w:rPr>
              <w:br/>
              <w:t>    * Text (WYSIWYG) Editor, using medium-editor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Instrumentation, server-side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Serverside authenticated route restriction</w:t>
            </w:r>
            <w:r w:rsidRPr="00E25D15">
              <w:rPr>
                <w:rFonts w:ascii="微软雅黑" w:eastAsia="微软雅黑" w:hAnsi="微软雅黑" w:hint="eastAsia"/>
                <w:color w:val="000000"/>
                <w:sz w:val="13"/>
                <w:szCs w:val="27"/>
              </w:rPr>
              <w:br/>
              <w:t>    * Authentication, using Oauth, Link multiple Oauth strategies to one account</w:t>
            </w:r>
            <w:r w:rsidRPr="00E25D15">
              <w:rPr>
                <w:rFonts w:ascii="微软雅黑" w:eastAsia="微软雅黑" w:hAnsi="微软雅黑" w:hint="eastAsia"/>
                <w:color w:val="000000"/>
                <w:sz w:val="13"/>
                <w:szCs w:val="27"/>
              </w:rPr>
              <w:br/>
              <w:t>    * Authentication, JSON Web Token (JWT)</w:t>
            </w:r>
            <w:r w:rsidRPr="00E25D15">
              <w:rPr>
                <w:rFonts w:ascii="微软雅黑" w:eastAsia="微软雅黑" w:hAnsi="微软雅黑" w:hint="eastAsia"/>
                <w:color w:val="000000"/>
                <w:sz w:val="13"/>
                <w:szCs w:val="27"/>
              </w:rPr>
              <w:br/>
            </w:r>
          </w:p>
        </w:tc>
        <w:tc>
          <w:tcPr>
            <w:tcW w:w="1650" w:type="pct"/>
            <w:hideMark/>
          </w:tcPr>
          <w:p w:rsidR="00E25D15" w:rsidRPr="00E25D15" w:rsidRDefault="00E25D15" w:rsidP="00F16052">
            <w:pPr>
              <w:pStyle w:val="1"/>
              <w:spacing w:after="0" w:line="60" w:lineRule="auto"/>
              <w:rPr>
                <w:rFonts w:ascii="微软雅黑" w:eastAsia="微软雅黑" w:hAnsi="微软雅黑" w:hint="eastAsia"/>
                <w:color w:val="000000"/>
                <w:sz w:val="13"/>
                <w:szCs w:val="27"/>
              </w:rPr>
            </w:pPr>
            <w:r w:rsidRPr="00E25D15">
              <w:rPr>
                <w:rFonts w:ascii="微软雅黑" w:eastAsia="微软雅黑" w:hAnsi="微软雅黑" w:hint="eastAsia"/>
                <w:color w:val="000000"/>
                <w:sz w:val="13"/>
              </w:rPr>
              <w:lastRenderedPageBreak/>
              <w:t>MEAN.io. and MeanJS.org. both provide these benefits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Quality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Version Control, using git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Platforms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Client-side JS Framework, using AngularJS</w:t>
            </w:r>
            <w:r w:rsidRPr="00E25D15">
              <w:rPr>
                <w:rFonts w:ascii="微软雅黑" w:eastAsia="微软雅黑" w:hAnsi="微软雅黑" w:hint="eastAsia"/>
                <w:color w:val="000000"/>
                <w:sz w:val="13"/>
                <w:szCs w:val="27"/>
              </w:rPr>
              <w:br/>
              <w:t>    * Frontend Server/ Framework, using Node.JS</w:t>
            </w:r>
            <w:r w:rsidRPr="00E25D15">
              <w:rPr>
                <w:rFonts w:ascii="微软雅黑" w:eastAsia="微软雅黑" w:hAnsi="微软雅黑" w:hint="eastAsia"/>
                <w:color w:val="000000"/>
                <w:sz w:val="13"/>
                <w:szCs w:val="27"/>
              </w:rPr>
              <w:br/>
              <w:t>    * Frontend Server/ Framework, using Node.JS, using Express</w:t>
            </w:r>
            <w:r w:rsidRPr="00E25D15">
              <w:rPr>
                <w:rFonts w:ascii="微软雅黑" w:eastAsia="微软雅黑" w:hAnsi="微软雅黑" w:hint="eastAsia"/>
                <w:color w:val="000000"/>
                <w:sz w:val="13"/>
                <w:szCs w:val="27"/>
              </w:rPr>
              <w:br/>
              <w:t>    * API Server/ Framework, using NodeJS</w:t>
            </w:r>
            <w:r w:rsidRPr="00E25D15">
              <w:rPr>
                <w:rFonts w:ascii="微软雅黑" w:eastAsia="微软雅黑" w:hAnsi="微软雅黑" w:hint="eastAsia"/>
                <w:color w:val="000000"/>
                <w:sz w:val="13"/>
                <w:szCs w:val="27"/>
              </w:rPr>
              <w:br/>
              <w:t>    * API Server/ Framework, using NodeJS, using Express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Dedicated/searchable user group for questions</w:t>
            </w:r>
            <w:r w:rsidRPr="00E25D15">
              <w:rPr>
                <w:rFonts w:ascii="微软雅黑" w:eastAsia="微软雅黑" w:hAnsi="微软雅黑" w:hint="eastAsia"/>
                <w:color w:val="000000"/>
                <w:sz w:val="13"/>
                <w:szCs w:val="27"/>
              </w:rPr>
              <w:br/>
              <w:t>    * Dedicated/searchable user group for questions, using Google Groups</w:t>
            </w:r>
            <w:r w:rsidRPr="00E25D15">
              <w:rPr>
                <w:rFonts w:ascii="微软雅黑" w:eastAsia="微软雅黑" w:hAnsi="微软雅黑" w:hint="eastAsia"/>
                <w:color w:val="000000"/>
                <w:sz w:val="13"/>
                <w:szCs w:val="27"/>
              </w:rPr>
              <w:br/>
              <w:t>    * Dedicated/searchable user group for questions, using Facebook</w:t>
            </w:r>
            <w:r w:rsidRPr="00E25D15">
              <w:rPr>
                <w:rFonts w:ascii="微软雅黑" w:eastAsia="微软雅黑" w:hAnsi="微软雅黑" w:hint="eastAsia"/>
                <w:color w:val="000000"/>
                <w:sz w:val="13"/>
                <w:szCs w:val="27"/>
              </w:rPr>
              <w:br/>
              <w:t>    * Dedicated/searchable user group for questions, response time mostly under a day</w:t>
            </w:r>
            <w:r w:rsidRPr="00E25D15">
              <w:rPr>
                <w:rFonts w:ascii="微软雅黑" w:eastAsia="微软雅黑" w:hAnsi="微软雅黑" w:hint="eastAsia"/>
                <w:color w:val="000000"/>
                <w:sz w:val="13"/>
                <w:szCs w:val="27"/>
              </w:rPr>
              <w:br/>
              <w:t>    * Example application</w:t>
            </w:r>
            <w:r w:rsidRPr="00E25D15">
              <w:rPr>
                <w:rFonts w:ascii="微软雅黑" w:eastAsia="微软雅黑" w:hAnsi="微软雅黑" w:hint="eastAsia"/>
                <w:color w:val="000000"/>
                <w:sz w:val="13"/>
                <w:szCs w:val="27"/>
              </w:rPr>
              <w:br/>
              <w:t>    * Tutorial screencast in English</w:t>
            </w:r>
            <w:r w:rsidRPr="00E25D15">
              <w:rPr>
                <w:rFonts w:ascii="微软雅黑" w:eastAsia="微软雅黑" w:hAnsi="微软雅黑" w:hint="eastAsia"/>
                <w:color w:val="000000"/>
                <w:sz w:val="13"/>
                <w:szCs w:val="27"/>
              </w:rPr>
              <w:br/>
              <w:t>    * Tutorial screencast in English, using Youtube</w:t>
            </w:r>
            <w:r w:rsidRPr="00E25D15">
              <w:rPr>
                <w:rFonts w:ascii="微软雅黑" w:eastAsia="微软雅黑" w:hAnsi="微软雅黑" w:hint="eastAsia"/>
                <w:color w:val="000000"/>
                <w:sz w:val="13"/>
                <w:szCs w:val="27"/>
              </w:rPr>
              <w:br/>
              <w:t>    * Dedicated chatroom</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File Organization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Basic sourcecode organization, module(-&gt;submodule)-&gt;side, with type subfolders</w:t>
            </w:r>
            <w:r w:rsidRPr="00E25D15">
              <w:rPr>
                <w:rFonts w:ascii="微软雅黑" w:eastAsia="微软雅黑" w:hAnsi="微软雅黑" w:hint="eastAsia"/>
                <w:color w:val="000000"/>
                <w:sz w:val="13"/>
                <w:szCs w:val="27"/>
              </w:rPr>
              <w:br/>
              <w:t>    * Module directories hold controllers</w:t>
            </w:r>
            <w:r w:rsidRPr="00E25D15">
              <w:rPr>
                <w:rFonts w:ascii="微软雅黑" w:eastAsia="微软雅黑" w:hAnsi="微软雅黑" w:hint="eastAsia"/>
                <w:color w:val="000000"/>
                <w:sz w:val="13"/>
                <w:szCs w:val="27"/>
              </w:rPr>
              <w:br/>
              <w:t>    * Module directories hold services</w:t>
            </w:r>
            <w:r w:rsidRPr="00E25D15">
              <w:rPr>
                <w:rFonts w:ascii="微软雅黑" w:eastAsia="微软雅黑" w:hAnsi="微软雅黑" w:hint="eastAsia"/>
                <w:color w:val="000000"/>
                <w:sz w:val="13"/>
                <w:szCs w:val="27"/>
              </w:rPr>
              <w:br/>
              <w:t>    * Module directories hold templates</w:t>
            </w:r>
            <w:r w:rsidRPr="00E25D15">
              <w:rPr>
                <w:rFonts w:ascii="微软雅黑" w:eastAsia="微软雅黑" w:hAnsi="微软雅黑" w:hint="eastAsia"/>
                <w:color w:val="000000"/>
                <w:sz w:val="13"/>
                <w:szCs w:val="27"/>
              </w:rPr>
              <w:br/>
              <w:t>    * Module directories hold unit tests</w:t>
            </w:r>
            <w:r w:rsidRPr="00E25D15">
              <w:rPr>
                <w:rFonts w:ascii="微软雅黑" w:eastAsia="微软雅黑" w:hAnsi="微软雅黑" w:hint="eastAsia"/>
                <w:color w:val="000000"/>
                <w:sz w:val="13"/>
                <w:szCs w:val="27"/>
              </w:rPr>
              <w:br/>
              <w:t>    * Separate route configuration files for each module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Modularized Functionality</w:t>
            </w:r>
            <w:r w:rsidRPr="00E25D15">
              <w:rPr>
                <w:rFonts w:ascii="微软雅黑" w:eastAsia="微软雅黑" w:hAnsi="微软雅黑" w:hint="eastAsia"/>
                <w:color w:val="000000"/>
                <w:sz w:val="13"/>
                <w:szCs w:val="27"/>
              </w:rPr>
              <w:br/>
              <w:t>    * Approach to AngularJS modules, No global 'app' module variable</w:t>
            </w:r>
            <w:r w:rsidRPr="00E25D15">
              <w:rPr>
                <w:rFonts w:ascii="微软雅黑" w:eastAsia="微软雅黑" w:hAnsi="微软雅黑" w:hint="eastAsia"/>
                <w:color w:val="000000"/>
                <w:sz w:val="13"/>
                <w:szCs w:val="27"/>
              </w:rPr>
              <w:br/>
              <w:t>    * Approach to AngularJS modules, No global 'app' module variable without an IIFE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Model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Setup of persistent storage</w:t>
            </w:r>
            <w:r w:rsidRPr="00E25D15">
              <w:rPr>
                <w:rFonts w:ascii="微软雅黑" w:eastAsia="微软雅黑" w:hAnsi="微软雅黑" w:hint="eastAsia"/>
                <w:color w:val="000000"/>
                <w:sz w:val="13"/>
                <w:szCs w:val="27"/>
              </w:rPr>
              <w:br/>
              <w:t>    * Setup of persistent storage, using NoSQL db</w:t>
            </w:r>
            <w:r w:rsidRPr="00E25D15">
              <w:rPr>
                <w:rFonts w:ascii="微软雅黑" w:eastAsia="微软雅黑" w:hAnsi="微软雅黑" w:hint="eastAsia"/>
                <w:color w:val="000000"/>
                <w:sz w:val="13"/>
                <w:szCs w:val="27"/>
              </w:rPr>
              <w:br/>
              <w:t xml:space="preserve">    * Setup of persistent storage, using NoSQL </w:t>
            </w:r>
            <w:r w:rsidRPr="00E25D15">
              <w:rPr>
                <w:rFonts w:ascii="微软雅黑" w:eastAsia="微软雅黑" w:hAnsi="微软雅黑" w:hint="eastAsia"/>
                <w:color w:val="000000"/>
                <w:sz w:val="13"/>
                <w:szCs w:val="27"/>
              </w:rPr>
              <w:lastRenderedPageBreak/>
              <w:t>db, using MongoDB</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No XHR calls in controllers</w:t>
            </w:r>
            <w:r w:rsidRPr="00E25D15">
              <w:rPr>
                <w:rFonts w:ascii="微软雅黑" w:eastAsia="微软雅黑" w:hAnsi="微软雅黑" w:hint="eastAsia"/>
                <w:color w:val="000000"/>
                <w:sz w:val="13"/>
                <w:szCs w:val="27"/>
              </w:rPr>
              <w:br/>
              <w:t>    * Templates, using Angular directives</w:t>
            </w:r>
            <w:r w:rsidRPr="00E25D15">
              <w:rPr>
                <w:rFonts w:ascii="微软雅黑" w:eastAsia="微软雅黑" w:hAnsi="微软雅黑" w:hint="eastAsia"/>
                <w:color w:val="000000"/>
                <w:sz w:val="13"/>
                <w:szCs w:val="27"/>
              </w:rPr>
              <w:br/>
              <w:t>    * Approach to data readiness, prevents Flash of Unstyled/compiled Content (FOUC)</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routing or state changing, example of it</w:t>
            </w:r>
            <w:r w:rsidRPr="00E25D15">
              <w:rPr>
                <w:rFonts w:ascii="微软雅黑" w:eastAsia="微软雅黑" w:hAnsi="微软雅黑" w:hint="eastAsia"/>
                <w:color w:val="000000"/>
                <w:sz w:val="13"/>
                <w:szCs w:val="27"/>
              </w:rPr>
              <w:br/>
              <w:t>    * Approach to frontend routing or state changing, State-based routing</w:t>
            </w:r>
            <w:r w:rsidRPr="00E25D15">
              <w:rPr>
                <w:rFonts w:ascii="微软雅黑" w:eastAsia="微软雅黑" w:hAnsi="微软雅黑" w:hint="eastAsia"/>
                <w:color w:val="000000"/>
                <w:sz w:val="13"/>
                <w:szCs w:val="27"/>
              </w:rPr>
              <w:br/>
              <w:t>    * Approach to frontend routing or state changing, State-based routing, using ui-router</w:t>
            </w:r>
            <w:r w:rsidRPr="00E25D15">
              <w:rPr>
                <w:rFonts w:ascii="微软雅黑" w:eastAsia="微软雅黑" w:hAnsi="微软雅黑" w:hint="eastAsia"/>
                <w:color w:val="000000"/>
                <w:sz w:val="13"/>
                <w:szCs w:val="27"/>
              </w:rPr>
              <w:br/>
              <w:t>    * Approach to frontend routing or state changing, HTML5 Mode</w:t>
            </w:r>
            <w:r w:rsidRPr="00E25D15">
              <w:rPr>
                <w:rFonts w:ascii="微软雅黑" w:eastAsia="微软雅黑" w:hAnsi="微软雅黑" w:hint="eastAsia"/>
                <w:color w:val="000000"/>
                <w:sz w:val="13"/>
                <w:szCs w:val="27"/>
              </w:rPr>
              <w:br/>
              <w:t>    * Approach to frontend code loading, using angular.bootstrap()</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Client/Server Communication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Serve status codes only as responses</w:t>
            </w:r>
            <w:r w:rsidRPr="00E25D15">
              <w:rPr>
                <w:rFonts w:ascii="微软雅黑" w:eastAsia="微软雅黑" w:hAnsi="微软雅黑" w:hint="eastAsia"/>
                <w:color w:val="000000"/>
                <w:sz w:val="13"/>
                <w:szCs w:val="27"/>
              </w:rPr>
              <w:br/>
              <w:t>    * Accept nested, JSON parameters</w:t>
            </w:r>
            <w:r w:rsidRPr="00E25D15">
              <w:rPr>
                <w:rFonts w:ascii="微软雅黑" w:eastAsia="微软雅黑" w:hAnsi="微软雅黑" w:hint="eastAsia"/>
                <w:color w:val="000000"/>
                <w:sz w:val="13"/>
                <w:szCs w:val="27"/>
              </w:rPr>
              <w:br/>
              <w:t>    * Add timer header to requests</w:t>
            </w:r>
            <w:r w:rsidRPr="00E25D15">
              <w:rPr>
                <w:rFonts w:ascii="微软雅黑" w:eastAsia="微软雅黑" w:hAnsi="微软雅黑" w:hint="eastAsia"/>
                <w:color w:val="000000"/>
                <w:sz w:val="13"/>
                <w:szCs w:val="27"/>
              </w:rPr>
              <w:br/>
              <w:t>    * Support for signed and encrypted cookies</w:t>
            </w:r>
            <w:r w:rsidRPr="00E25D15">
              <w:rPr>
                <w:rFonts w:ascii="微软雅黑" w:eastAsia="微软雅黑" w:hAnsi="微软雅黑" w:hint="eastAsia"/>
                <w:color w:val="000000"/>
                <w:sz w:val="13"/>
                <w:szCs w:val="27"/>
              </w:rPr>
              <w:br/>
              <w:t>    * Serve URLs based on the route definitions</w:t>
            </w:r>
            <w:r w:rsidRPr="00E25D15">
              <w:rPr>
                <w:rFonts w:ascii="微软雅黑" w:eastAsia="微软雅黑" w:hAnsi="微软雅黑" w:hint="eastAsia"/>
                <w:color w:val="000000"/>
                <w:sz w:val="13"/>
                <w:szCs w:val="27"/>
              </w:rPr>
              <w:br/>
              <w:t>    * Can serve headers only</w:t>
            </w:r>
            <w:r w:rsidRPr="00E25D15">
              <w:rPr>
                <w:rFonts w:ascii="微软雅黑" w:eastAsia="微软雅黑" w:hAnsi="微软雅黑" w:hint="eastAsia"/>
                <w:color w:val="000000"/>
                <w:sz w:val="13"/>
                <w:szCs w:val="27"/>
              </w:rPr>
              <w:br/>
              <w:t>    * Approach to XHR calls, using JSON</w:t>
            </w:r>
            <w:r w:rsidRPr="00E25D15">
              <w:rPr>
                <w:rFonts w:ascii="微软雅黑" w:eastAsia="微软雅黑" w:hAnsi="微软雅黑" w:hint="eastAsia"/>
                <w:color w:val="000000"/>
                <w:sz w:val="13"/>
                <w:szCs w:val="27"/>
              </w:rPr>
              <w:br/>
              <w:t>    * Approach to XHR calls, using $resource (angular-resource)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Support for things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Languages, JavaScript (server side)</w:t>
            </w:r>
            <w:r w:rsidRPr="00E25D15">
              <w:rPr>
                <w:rFonts w:ascii="微软雅黑" w:eastAsia="微软雅黑" w:hAnsi="微软雅黑" w:hint="eastAsia"/>
                <w:color w:val="000000"/>
                <w:sz w:val="13"/>
                <w:szCs w:val="27"/>
              </w:rPr>
              <w:br/>
              <w:t>    * Languages, Swig</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Use 'use strict'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Tool Configuration/customization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Separate runtime configuration profiles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Testing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Testing, using Jasmine</w:t>
            </w:r>
            <w:r w:rsidRPr="00E25D15">
              <w:rPr>
                <w:rFonts w:ascii="微软雅黑" w:eastAsia="微软雅黑" w:hAnsi="微软雅黑" w:hint="eastAsia"/>
                <w:color w:val="000000"/>
                <w:sz w:val="13"/>
                <w:szCs w:val="27"/>
              </w:rPr>
              <w:br/>
              <w:t>    * Testing, using Karma</w:t>
            </w:r>
            <w:r w:rsidRPr="00E25D15">
              <w:rPr>
                <w:rFonts w:ascii="微软雅黑" w:eastAsia="微软雅黑" w:hAnsi="微软雅黑" w:hint="eastAsia"/>
                <w:color w:val="000000"/>
                <w:sz w:val="13"/>
                <w:szCs w:val="27"/>
              </w:rPr>
              <w:br/>
              <w:t>    * Client-side unit tests</w:t>
            </w:r>
            <w:r w:rsidRPr="00E25D15">
              <w:rPr>
                <w:rFonts w:ascii="微软雅黑" w:eastAsia="微软雅黑" w:hAnsi="微软雅黑" w:hint="eastAsia"/>
                <w:color w:val="000000"/>
                <w:sz w:val="13"/>
                <w:szCs w:val="27"/>
              </w:rPr>
              <w:br/>
              <w:t>    * Continuous integration (CI)</w:t>
            </w:r>
            <w:r w:rsidRPr="00E25D15">
              <w:rPr>
                <w:rFonts w:ascii="微软雅黑" w:eastAsia="微软雅黑" w:hAnsi="微软雅黑" w:hint="eastAsia"/>
                <w:color w:val="000000"/>
                <w:sz w:val="13"/>
                <w:szCs w:val="27"/>
              </w:rPr>
              <w:br/>
              <w:t>    * Automated device testing, using Live Reload</w:t>
            </w:r>
            <w:r w:rsidRPr="00E25D15">
              <w:rPr>
                <w:rFonts w:ascii="微软雅黑" w:eastAsia="微软雅黑" w:hAnsi="微软雅黑" w:hint="eastAsia"/>
                <w:color w:val="000000"/>
                <w:sz w:val="13"/>
                <w:szCs w:val="27"/>
              </w:rPr>
              <w:br/>
              <w:t>    * Server-side integration &amp; unit tests</w:t>
            </w:r>
            <w:r w:rsidRPr="00E25D15">
              <w:rPr>
                <w:rFonts w:ascii="微软雅黑" w:eastAsia="微软雅黑" w:hAnsi="微软雅黑" w:hint="eastAsia"/>
                <w:color w:val="000000"/>
                <w:sz w:val="13"/>
                <w:szCs w:val="27"/>
              </w:rPr>
              <w:br/>
              <w:t>    * Server-side integration &amp; unit tests, using Mocha</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Command line interface (CLI)</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Build-time Dependency Management, using npm</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Build-time Dependency Management, using bower</w:t>
            </w:r>
            <w:r w:rsidRPr="00E25D15">
              <w:rPr>
                <w:rFonts w:ascii="微软雅黑" w:eastAsia="微软雅黑" w:hAnsi="微软雅黑" w:hint="eastAsia"/>
                <w:color w:val="000000"/>
                <w:sz w:val="13"/>
                <w:szCs w:val="27"/>
              </w:rPr>
              <w:br/>
              <w:t>    * Build tool / Task runner, using Grunt</w:t>
            </w:r>
            <w:r w:rsidRPr="00E25D15">
              <w:rPr>
                <w:rFonts w:ascii="微软雅黑" w:eastAsia="微软雅黑" w:hAnsi="微软雅黑" w:hint="eastAsia"/>
                <w:color w:val="000000"/>
                <w:sz w:val="13"/>
                <w:szCs w:val="27"/>
              </w:rPr>
              <w:br/>
              <w:t>    * Build tool / Task runner, using gulp</w:t>
            </w:r>
            <w:r w:rsidRPr="00E25D15">
              <w:rPr>
                <w:rFonts w:ascii="微软雅黑" w:eastAsia="微软雅黑" w:hAnsi="微软雅黑" w:hint="eastAsia"/>
                <w:color w:val="000000"/>
                <w:sz w:val="13"/>
                <w:szCs w:val="27"/>
              </w:rPr>
              <w:br/>
              <w:t>    * Development build, script</w:t>
            </w:r>
            <w:r w:rsidRPr="00E25D15">
              <w:rPr>
                <w:rFonts w:ascii="微软雅黑" w:eastAsia="微软雅黑" w:hAnsi="微软雅黑" w:hint="eastAsia"/>
                <w:color w:val="000000"/>
                <w:sz w:val="13"/>
                <w:szCs w:val="27"/>
              </w:rPr>
              <w:br/>
              <w:t>    * Development build, reload build script file upon change</w:t>
            </w:r>
            <w:r w:rsidRPr="00E25D15">
              <w:rPr>
                <w:rFonts w:ascii="微软雅黑" w:eastAsia="微软雅黑" w:hAnsi="微软雅黑" w:hint="eastAsia"/>
                <w:color w:val="000000"/>
                <w:sz w:val="13"/>
                <w:szCs w:val="27"/>
              </w:rPr>
              <w:br/>
              <w:t>    * Development build, copy assets to build or dist or target folder</w:t>
            </w:r>
            <w:r w:rsidRPr="00E25D15">
              <w:rPr>
                <w:rFonts w:ascii="微软雅黑" w:eastAsia="微软雅黑" w:hAnsi="微软雅黑" w:hint="eastAsia"/>
                <w:color w:val="000000"/>
                <w:sz w:val="13"/>
                <w:szCs w:val="27"/>
              </w:rPr>
              <w:br/>
              <w:t>    * Development build, html page processing</w:t>
            </w:r>
            <w:r w:rsidRPr="00E25D15">
              <w:rPr>
                <w:rFonts w:ascii="微软雅黑" w:eastAsia="微软雅黑" w:hAnsi="微软雅黑" w:hint="eastAsia"/>
                <w:color w:val="000000"/>
                <w:sz w:val="13"/>
                <w:szCs w:val="27"/>
              </w:rPr>
              <w:br/>
              <w:t>    * Development build, html page processing, inject references by searching directories</w:t>
            </w:r>
            <w:r w:rsidRPr="00E25D15">
              <w:rPr>
                <w:rFonts w:ascii="微软雅黑" w:eastAsia="微软雅黑" w:hAnsi="微软雅黑" w:hint="eastAsia"/>
                <w:color w:val="000000"/>
                <w:sz w:val="13"/>
                <w:szCs w:val="27"/>
              </w:rPr>
              <w:br/>
              <w:t>    * Development build, html page processing, inject references by searching directories, injects js references</w:t>
            </w:r>
            <w:r w:rsidRPr="00E25D15">
              <w:rPr>
                <w:rFonts w:ascii="微软雅黑" w:eastAsia="微软雅黑" w:hAnsi="微软雅黑" w:hint="eastAsia"/>
                <w:color w:val="000000"/>
                <w:sz w:val="13"/>
                <w:szCs w:val="27"/>
              </w:rPr>
              <w:br/>
              <w:t>    * Development build, html page processing, inject references by searching directories, injects css references</w:t>
            </w:r>
            <w:r w:rsidRPr="00E25D15">
              <w:rPr>
                <w:rFonts w:ascii="微软雅黑" w:eastAsia="微软雅黑" w:hAnsi="微软雅黑" w:hint="eastAsia"/>
                <w:color w:val="000000"/>
                <w:sz w:val="13"/>
                <w:szCs w:val="27"/>
              </w:rPr>
              <w:br/>
              <w:t>    * Development build, LESS/SASS/etc files are linted, compiled</w:t>
            </w:r>
            <w:r w:rsidRPr="00E25D15">
              <w:rPr>
                <w:rFonts w:ascii="微软雅黑" w:eastAsia="微软雅黑" w:hAnsi="微软雅黑" w:hint="eastAsia"/>
                <w:color w:val="000000"/>
                <w:sz w:val="13"/>
                <w:szCs w:val="27"/>
              </w:rPr>
              <w:br/>
              <w:t>    * Development build, JavaScript style checking</w:t>
            </w:r>
            <w:r w:rsidRPr="00E25D15">
              <w:rPr>
                <w:rFonts w:ascii="微软雅黑" w:eastAsia="微软雅黑" w:hAnsi="微软雅黑" w:hint="eastAsia"/>
                <w:color w:val="000000"/>
                <w:sz w:val="13"/>
                <w:szCs w:val="27"/>
              </w:rPr>
              <w:br/>
              <w:t>    * Development build, JavaScript style checking, using jshint or jslint</w:t>
            </w:r>
            <w:r w:rsidRPr="00E25D15">
              <w:rPr>
                <w:rFonts w:ascii="微软雅黑" w:eastAsia="微软雅黑" w:hAnsi="微软雅黑" w:hint="eastAsia"/>
                <w:color w:val="000000"/>
                <w:sz w:val="13"/>
                <w:szCs w:val="27"/>
              </w:rPr>
              <w:br/>
              <w:t>    * Development build, run unit tests</w:t>
            </w:r>
            <w:r w:rsidRPr="00E25D15">
              <w:rPr>
                <w:rFonts w:ascii="微软雅黑" w:eastAsia="微软雅黑" w:hAnsi="微软雅黑" w:hint="eastAsia"/>
                <w:color w:val="000000"/>
                <w:sz w:val="13"/>
                <w:szCs w:val="27"/>
              </w:rPr>
              <w:br/>
              <w:t>    * Production build, script</w:t>
            </w:r>
            <w:r w:rsidRPr="00E25D15">
              <w:rPr>
                <w:rFonts w:ascii="微软雅黑" w:eastAsia="微软雅黑" w:hAnsi="微软雅黑" w:hint="eastAsia"/>
                <w:color w:val="000000"/>
                <w:sz w:val="13"/>
                <w:szCs w:val="27"/>
              </w:rPr>
              <w:br/>
              <w:t>    * Production build, concatenation (aggregation, globbing, bundling)    (If you add debug:true to your config/env/development.js the will not be</w:t>
            </w:r>
            <w:r w:rsidRPr="00E25D15">
              <w:rPr>
                <w:rStyle w:val="apple-converted-space"/>
                <w:rFonts w:ascii="微软雅黑" w:eastAsia="微软雅黑" w:hAnsi="微软雅黑" w:hint="eastAsia"/>
                <w:color w:val="000000"/>
                <w:sz w:val="13"/>
                <w:szCs w:val="27"/>
              </w:rPr>
              <w:t> </w:t>
            </w:r>
            <w:r w:rsidRPr="00E25D15">
              <w:rPr>
                <w:rFonts w:ascii="微软雅黑" w:eastAsia="微软雅黑" w:hAnsi="微软雅黑" w:hint="eastAsia"/>
                <w:color w:val="000000"/>
                <w:sz w:val="13"/>
                <w:szCs w:val="27"/>
              </w:rPr>
              <w:br/>
              <w:t>uglified)</w:t>
            </w:r>
            <w:r w:rsidRPr="00E25D15">
              <w:rPr>
                <w:rFonts w:ascii="微软雅黑" w:eastAsia="微软雅黑" w:hAnsi="微软雅黑" w:hint="eastAsia"/>
                <w:color w:val="000000"/>
                <w:sz w:val="13"/>
                <w:szCs w:val="27"/>
              </w:rPr>
              <w:br/>
              <w:t>    * Production build, minification</w:t>
            </w:r>
            <w:r w:rsidRPr="00E25D15">
              <w:rPr>
                <w:rFonts w:ascii="微软雅黑" w:eastAsia="微软雅黑" w:hAnsi="微软雅黑" w:hint="eastAsia"/>
                <w:color w:val="000000"/>
                <w:sz w:val="13"/>
                <w:szCs w:val="27"/>
              </w:rPr>
              <w:br/>
              <w:t>    * Production build, safe pre-minification, using ng-annotate</w:t>
            </w:r>
            <w:r w:rsidRPr="00E25D15">
              <w:rPr>
                <w:rFonts w:ascii="微软雅黑" w:eastAsia="微软雅黑" w:hAnsi="微软雅黑" w:hint="eastAsia"/>
                <w:color w:val="000000"/>
                <w:sz w:val="13"/>
                <w:szCs w:val="27"/>
              </w:rPr>
              <w:br/>
              <w:t>    * Production build, uglification</w:t>
            </w:r>
            <w:r w:rsidRPr="00E25D15">
              <w:rPr>
                <w:rFonts w:ascii="微软雅黑" w:eastAsia="微软雅黑" w:hAnsi="微软雅黑" w:hint="eastAsia"/>
                <w:color w:val="000000"/>
                <w:sz w:val="13"/>
                <w:szCs w:val="27"/>
              </w:rPr>
              <w:br/>
              <w:t>    * Production build, make static pages for SEO</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FEATURE (a.k.a. module, entity) generator    (README.md</w:t>
            </w:r>
            <w:r w:rsidRPr="00E25D15">
              <w:rPr>
                <w:rFonts w:ascii="微软雅黑" w:eastAsia="微软雅黑" w:hAnsi="微软雅黑" w:hint="eastAsia"/>
                <w:color w:val="000000"/>
                <w:sz w:val="13"/>
                <w:szCs w:val="27"/>
              </w:rPr>
              <w:br/>
              <w:t>feature css</w:t>
            </w:r>
            <w:r w:rsidRPr="00E25D15">
              <w:rPr>
                <w:rFonts w:ascii="微软雅黑" w:eastAsia="微软雅黑" w:hAnsi="微软雅黑" w:hint="eastAsia"/>
                <w:color w:val="000000"/>
                <w:sz w:val="13"/>
                <w:szCs w:val="27"/>
              </w:rPr>
              <w:br/>
              <w:t>routes</w:t>
            </w:r>
            <w:r w:rsidRPr="00E25D15">
              <w:rPr>
                <w:rFonts w:ascii="微软雅黑" w:eastAsia="微软雅黑" w:hAnsi="微软雅黑" w:hint="eastAsia"/>
                <w:color w:val="000000"/>
                <w:sz w:val="13"/>
                <w:szCs w:val="27"/>
              </w:rPr>
              <w:br/>
              <w:t>controller</w:t>
            </w:r>
            <w:r w:rsidRPr="00E25D15">
              <w:rPr>
                <w:rFonts w:ascii="微软雅黑" w:eastAsia="微软雅黑" w:hAnsi="微软雅黑" w:hint="eastAsia"/>
                <w:color w:val="000000"/>
                <w:sz w:val="13"/>
                <w:szCs w:val="27"/>
              </w:rPr>
              <w:br/>
              <w:t>view</w:t>
            </w:r>
            <w:r w:rsidRPr="00E25D15">
              <w:rPr>
                <w:rFonts w:ascii="微软雅黑" w:eastAsia="微软雅黑" w:hAnsi="微软雅黑" w:hint="eastAsia"/>
                <w:color w:val="000000"/>
                <w:sz w:val="13"/>
                <w:szCs w:val="27"/>
              </w:rPr>
              <w:br/>
              <w:t>additional menu item)</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404 Page</w:t>
            </w:r>
            <w:r w:rsidRPr="00E25D15">
              <w:rPr>
                <w:rFonts w:ascii="微软雅黑" w:eastAsia="微软雅黑" w:hAnsi="微软雅黑" w:hint="eastAsia"/>
                <w:color w:val="000000"/>
                <w:sz w:val="13"/>
                <w:szCs w:val="27"/>
              </w:rPr>
              <w:br/>
              <w:t>    * 500 Page</w:t>
            </w:r>
            <w:r w:rsidRPr="00E25D15">
              <w:rPr>
                <w:rFonts w:ascii="微软雅黑" w:eastAsia="微软雅黑" w:hAnsi="微软雅黑" w:hint="eastAsia"/>
                <w:color w:val="000000"/>
                <w:sz w:val="13"/>
                <w:szCs w:val="27"/>
              </w:rPr>
              <w:br/>
              <w:t>    * Account Management</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Account Management, register/login/logout</w:t>
            </w:r>
            <w:r w:rsidRPr="00E25D15">
              <w:rPr>
                <w:rFonts w:ascii="微软雅黑" w:eastAsia="微软雅黑" w:hAnsi="微软雅黑" w:hint="eastAsia"/>
                <w:color w:val="000000"/>
                <w:sz w:val="13"/>
                <w:szCs w:val="27"/>
              </w:rPr>
              <w:br/>
              <w:t>    * Account Management, is password manager friendly</w:t>
            </w:r>
            <w:r w:rsidRPr="00E25D15">
              <w:rPr>
                <w:rFonts w:ascii="微软雅黑" w:eastAsia="微软雅黑" w:hAnsi="微软雅黑" w:hint="eastAsia"/>
                <w:color w:val="000000"/>
                <w:sz w:val="13"/>
                <w:szCs w:val="27"/>
              </w:rPr>
              <w:br/>
              <w:t>    * Front-end CRUD</w:t>
            </w:r>
            <w:r w:rsidRPr="00E25D15">
              <w:rPr>
                <w:rFonts w:ascii="微软雅黑" w:eastAsia="微软雅黑" w:hAnsi="微软雅黑" w:hint="eastAsia"/>
                <w:color w:val="000000"/>
                <w:sz w:val="13"/>
                <w:szCs w:val="27"/>
              </w:rPr>
              <w:br/>
              <w:t>    * Full-stack CRUD</w:t>
            </w:r>
            <w:r w:rsidRPr="00E25D15">
              <w:rPr>
                <w:rFonts w:ascii="微软雅黑" w:eastAsia="微软雅黑" w:hAnsi="微软雅黑" w:hint="eastAsia"/>
                <w:color w:val="000000"/>
                <w:sz w:val="13"/>
                <w:szCs w:val="27"/>
              </w:rPr>
              <w:br/>
              <w:t>    * Full-stack CRUD, with Read</w:t>
            </w:r>
            <w:r w:rsidRPr="00E25D15">
              <w:rPr>
                <w:rFonts w:ascii="微软雅黑" w:eastAsia="微软雅黑" w:hAnsi="微软雅黑" w:hint="eastAsia"/>
                <w:color w:val="000000"/>
                <w:sz w:val="13"/>
                <w:szCs w:val="27"/>
              </w:rPr>
              <w:br/>
              <w:t>    * Full-stack CRUD, with Create, Update and Delete</w:t>
            </w:r>
            <w:r w:rsidRPr="00E25D15">
              <w:rPr>
                <w:rFonts w:ascii="微软雅黑" w:eastAsia="微软雅黑" w:hAnsi="微软雅黑" w:hint="eastAsia"/>
                <w:color w:val="000000"/>
                <w:sz w:val="13"/>
                <w:szCs w:val="27"/>
              </w:rPr>
              <w:br/>
              <w:t>    * Google Analytics</w:t>
            </w:r>
            <w:r w:rsidRPr="00E25D15">
              <w:rPr>
                <w:rFonts w:ascii="微软雅黑" w:eastAsia="微软雅黑" w:hAnsi="微软雅黑" w:hint="eastAsia"/>
                <w:color w:val="000000"/>
                <w:sz w:val="13"/>
                <w:szCs w:val="27"/>
              </w:rPr>
              <w:br/>
              <w:t>    * Menus system</w:t>
            </w:r>
            <w:r w:rsidRPr="00E25D15">
              <w:rPr>
                <w:rFonts w:ascii="微软雅黑" w:eastAsia="微软雅黑" w:hAnsi="微软雅黑" w:hint="eastAsia"/>
                <w:color w:val="000000"/>
                <w:sz w:val="13"/>
                <w:szCs w:val="27"/>
              </w:rPr>
              <w:br/>
              <w:t>    * Realtime data sync</w:t>
            </w:r>
            <w:r w:rsidRPr="00E25D15">
              <w:rPr>
                <w:rFonts w:ascii="微软雅黑" w:eastAsia="微软雅黑" w:hAnsi="微软雅黑" w:hint="eastAsia"/>
                <w:color w:val="000000"/>
                <w:sz w:val="13"/>
                <w:szCs w:val="27"/>
              </w:rPr>
              <w:br/>
              <w:t>    * Realtime data sync, using socket.io</w:t>
            </w:r>
            <w:r w:rsidRPr="00E25D15">
              <w:rPr>
                <w:rFonts w:ascii="微软雅黑" w:eastAsia="微软雅黑" w:hAnsi="微软雅黑" w:hint="eastAsia"/>
                <w:color w:val="000000"/>
                <w:sz w:val="13"/>
                <w:szCs w:val="27"/>
              </w:rPr>
              <w:br/>
              <w:t>    * Styles, using Bootstrap</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performance thing</w:t>
            </w:r>
            <w:r w:rsidRPr="00E25D15">
              <w:rPr>
                <w:rFonts w:ascii="微软雅黑" w:eastAsia="微软雅黑" w:hAnsi="微软雅黑" w:hint="eastAsia"/>
                <w:color w:val="000000"/>
                <w:sz w:val="13"/>
                <w:szCs w:val="27"/>
              </w:rPr>
              <w:br/>
              <w:t>    * Javascript performance thing, using lodash</w:t>
            </w:r>
            <w:r w:rsidRPr="00E25D15">
              <w:rPr>
                <w:rFonts w:ascii="微软雅黑" w:eastAsia="微软雅黑" w:hAnsi="微软雅黑" w:hint="eastAsia"/>
                <w:color w:val="000000"/>
                <w:sz w:val="13"/>
                <w:szCs w:val="27"/>
              </w:rPr>
              <w:br/>
              <w:t>    * One event-loop thread handles all requests</w:t>
            </w:r>
            <w:r w:rsidRPr="00E25D15">
              <w:rPr>
                <w:rFonts w:ascii="微软雅黑" w:eastAsia="微软雅黑" w:hAnsi="微软雅黑" w:hint="eastAsia"/>
                <w:color w:val="000000"/>
                <w:sz w:val="13"/>
                <w:szCs w:val="27"/>
              </w:rPr>
              <w:br/>
              <w:t>    * Configurable response caching    (Express plugin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https</w:t>
            </w:r>
            <w:r w:rsidRPr="00E25D15">
              <w:rPr>
                <w:rFonts w:ascii="微软雅黑" w:eastAsia="微软雅黑" w:hAnsi="微软雅黑" w:hint="eastAsia"/>
                <w:color w:val="000000"/>
                <w:sz w:val="13"/>
                <w:szCs w:val="27"/>
              </w:rPr>
              <w:t>://www.npmjs.org/package/apicache)</w:t>
            </w:r>
            <w:r w:rsidRPr="00E25D15">
              <w:rPr>
                <w:rFonts w:ascii="微软雅黑" w:eastAsia="微软雅黑" w:hAnsi="微软雅黑" w:hint="eastAsia"/>
                <w:color w:val="000000"/>
                <w:sz w:val="13"/>
                <w:szCs w:val="27"/>
              </w:rPr>
              <w:br/>
              <w:t>    * Clustered HTTP sessions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obfuscation</w:t>
            </w:r>
            <w:r w:rsidRPr="00E25D15">
              <w:rPr>
                <w:rFonts w:ascii="微软雅黑" w:eastAsia="微软雅黑" w:hAnsi="微软雅黑" w:hint="eastAsia"/>
                <w:color w:val="000000"/>
                <w:sz w:val="13"/>
                <w:szCs w:val="27"/>
              </w:rPr>
              <w:br/>
              <w:t>    * https</w:t>
            </w:r>
            <w:r w:rsidRPr="00E25D15">
              <w:rPr>
                <w:rFonts w:ascii="微软雅黑" w:eastAsia="微软雅黑" w:hAnsi="微软雅黑" w:hint="eastAsia"/>
                <w:color w:val="000000"/>
                <w:sz w:val="13"/>
                <w:szCs w:val="27"/>
              </w:rPr>
              <w:br/>
              <w:t>    * Authentication, using Oauth</w:t>
            </w:r>
            <w:r w:rsidRPr="00E25D15">
              <w:rPr>
                <w:rFonts w:ascii="微软雅黑" w:eastAsia="微软雅黑" w:hAnsi="微软雅黑" w:hint="eastAsia"/>
                <w:color w:val="000000"/>
                <w:sz w:val="13"/>
                <w:szCs w:val="27"/>
              </w:rPr>
              <w:br/>
              <w:t>    * Authentication, Basic    (With Passport or others)</w:t>
            </w:r>
            <w:r w:rsidRPr="00E25D15">
              <w:rPr>
                <w:rFonts w:ascii="微软雅黑" w:eastAsia="微软雅黑" w:hAnsi="微软雅黑" w:hint="eastAsia"/>
                <w:color w:val="000000"/>
                <w:sz w:val="13"/>
                <w:szCs w:val="27"/>
              </w:rPr>
              <w:br/>
              <w:t>    * Authentication, Digest    (With Passport or others)</w:t>
            </w:r>
            <w:r w:rsidRPr="00E25D15">
              <w:rPr>
                <w:rFonts w:ascii="微软雅黑" w:eastAsia="微软雅黑" w:hAnsi="微软雅黑" w:hint="eastAsia"/>
                <w:color w:val="000000"/>
                <w:sz w:val="13"/>
                <w:szCs w:val="27"/>
              </w:rPr>
              <w:br/>
              <w:t>    * Authentication, Token    (With Passport or others)</w:t>
            </w:r>
          </w:p>
        </w:tc>
      </w:tr>
    </w:tbl>
    <w:p w:rsidR="00E25D15" w:rsidRPr="00E25D15" w:rsidRDefault="00E25D15" w:rsidP="00645981">
      <w:pPr>
        <w:rPr>
          <w:rFonts w:hint="eastAsia"/>
        </w:rPr>
      </w:pPr>
    </w:p>
    <w:p w:rsidR="0066571B" w:rsidRDefault="0066571B" w:rsidP="00402576">
      <w:pPr>
        <w:pStyle w:val="2"/>
        <w:numPr>
          <w:ilvl w:val="1"/>
          <w:numId w:val="1"/>
        </w:numPr>
      </w:pPr>
      <w:r w:rsidRPr="00D129F3">
        <w:t>Angular Full-Stack Generator</w:t>
      </w:r>
    </w:p>
    <w:p w:rsidR="0066571B" w:rsidRDefault="0066571B" w:rsidP="0066571B">
      <w:r>
        <w:t>网站：</w:t>
      </w:r>
      <w:r>
        <w:rPr>
          <w:rFonts w:hint="eastAsia"/>
        </w:rPr>
        <w:t xml:space="preserve"> </w:t>
      </w:r>
      <w:hyperlink r:id="rId127" w:history="1">
        <w:r w:rsidRPr="00584E3E">
          <w:rPr>
            <w:rStyle w:val="a3"/>
          </w:rPr>
          <w:t>https://angular-fullstack.github.io/</w:t>
        </w:r>
      </w:hyperlink>
      <w:r>
        <w:t xml:space="preserve"> </w:t>
      </w:r>
    </w:p>
    <w:p w:rsidR="0066571B" w:rsidRDefault="0066571B" w:rsidP="0066571B">
      <w:r>
        <w:t>代码：</w:t>
      </w:r>
      <w:r>
        <w:rPr>
          <w:rFonts w:hint="eastAsia"/>
        </w:rPr>
        <w:t xml:space="preserve"> </w:t>
      </w:r>
      <w:hyperlink r:id="rId128" w:history="1">
        <w:r w:rsidRPr="00584E3E">
          <w:rPr>
            <w:rStyle w:val="a3"/>
          </w:rPr>
          <w:t>https://github.com/angular-fullstack/generator-angular-fullstack</w:t>
        </w:r>
      </w:hyperlink>
    </w:p>
    <w:p w:rsidR="0066571B" w:rsidRDefault="0066571B" w:rsidP="0066571B"/>
    <w:tbl>
      <w:tblPr>
        <w:tblStyle w:val="a4"/>
        <w:tblW w:w="0" w:type="auto"/>
        <w:tblLook w:val="04A0" w:firstRow="1" w:lastRow="0" w:firstColumn="1" w:lastColumn="0" w:noHBand="0" w:noVBand="1"/>
      </w:tblPr>
      <w:tblGrid>
        <w:gridCol w:w="10456"/>
      </w:tblGrid>
      <w:tr w:rsidR="0066571B" w:rsidTr="00342138">
        <w:tc>
          <w:tcPr>
            <w:tcW w:w="10456" w:type="dxa"/>
          </w:tcPr>
          <w:p w:rsidR="0066571B" w:rsidRDefault="0066571B" w:rsidP="00342138">
            <w:r>
              <w:t>先安装</w:t>
            </w:r>
            <w:r>
              <w:t>yo</w:t>
            </w:r>
          </w:p>
          <w:p w:rsidR="0066571B" w:rsidRDefault="0066571B" w:rsidP="00342138">
            <w:pPr>
              <w:pStyle w:val="HTML0"/>
              <w:shd w:val="clear" w:color="auto" w:fill="2B3A42"/>
              <w:spacing w:line="285" w:lineRule="atLeast"/>
              <w:textAlignment w:val="baseline"/>
              <w:rPr>
                <w:rFonts w:ascii="inherit" w:hAnsi="inherit" w:hint="eastAsia"/>
                <w:color w:val="2B3A42"/>
                <w:sz w:val="20"/>
                <w:szCs w:val="20"/>
              </w:rPr>
            </w:pPr>
            <w:r>
              <w:rPr>
                <w:rStyle w:val="HTML"/>
                <w:rFonts w:ascii="Consolas" w:hAnsi="Consolas"/>
                <w:color w:val="A5CEE1"/>
                <w:sz w:val="18"/>
                <w:szCs w:val="18"/>
                <w:bdr w:val="none" w:sz="0" w:space="0" w:color="auto" w:frame="1"/>
              </w:rPr>
              <w:t xml:space="preserve">$ npm </w:t>
            </w:r>
            <w:r>
              <w:rPr>
                <w:rStyle w:val="token"/>
                <w:rFonts w:ascii="inherit" w:hAnsi="inherit"/>
                <w:color w:val="62B1D8"/>
                <w:sz w:val="18"/>
                <w:szCs w:val="18"/>
                <w:bdr w:val="none" w:sz="0" w:space="0" w:color="auto" w:frame="1"/>
              </w:rPr>
              <w:t>install</w:t>
            </w:r>
            <w:r>
              <w:rPr>
                <w:rStyle w:val="HTML"/>
                <w:rFonts w:ascii="Consolas" w:hAnsi="Consolas"/>
                <w:color w:val="A5CEE1"/>
                <w:sz w:val="18"/>
                <w:szCs w:val="18"/>
                <w:bdr w:val="none" w:sz="0" w:space="0" w:color="auto" w:frame="1"/>
              </w:rPr>
              <w:t xml:space="preserve"> --global yo generator-angular-fullstack gulp-cli</w:t>
            </w:r>
          </w:p>
          <w:p w:rsidR="0066571B" w:rsidRDefault="0066571B" w:rsidP="00342138">
            <w:r>
              <w:t>建立项目</w:t>
            </w:r>
          </w:p>
          <w:p w:rsidR="0066571B" w:rsidRDefault="0066571B" w:rsidP="00342138">
            <w:pPr>
              <w:pStyle w:val="HTML0"/>
              <w:shd w:val="clear" w:color="auto" w:fill="2B3A42"/>
              <w:textAlignment w:val="baseline"/>
              <w:rPr>
                <w:rStyle w:val="HTML"/>
                <w:rFonts w:ascii="Consolas" w:hAnsi="Consolas"/>
                <w:color w:val="A5CEE1"/>
                <w:sz w:val="18"/>
                <w:szCs w:val="18"/>
                <w:bdr w:val="none" w:sz="0" w:space="0" w:color="auto" w:frame="1"/>
              </w:rPr>
            </w:pPr>
            <w:r>
              <w:rPr>
                <w:rStyle w:val="HTML"/>
                <w:rFonts w:ascii="Consolas" w:hAnsi="Consolas"/>
                <w:color w:val="A5CEE1"/>
                <w:sz w:val="18"/>
                <w:szCs w:val="18"/>
                <w:bdr w:val="none" w:sz="0" w:space="0" w:color="auto" w:frame="1"/>
              </w:rPr>
              <w:t xml:space="preserve">$ </w:t>
            </w:r>
            <w:r>
              <w:rPr>
                <w:rStyle w:val="token"/>
                <w:rFonts w:ascii="inherit" w:hAnsi="inherit"/>
                <w:color w:val="62B1D8"/>
                <w:sz w:val="18"/>
                <w:szCs w:val="18"/>
                <w:bdr w:val="none" w:sz="0" w:space="0" w:color="auto" w:frame="1"/>
              </w:rPr>
              <w:t>mkdir</w:t>
            </w:r>
            <w:r>
              <w:rPr>
                <w:rStyle w:val="HTML"/>
                <w:rFonts w:ascii="Consolas" w:hAnsi="Consolas"/>
                <w:color w:val="A5CEE1"/>
                <w:sz w:val="18"/>
                <w:szCs w:val="18"/>
                <w:bdr w:val="none" w:sz="0" w:space="0" w:color="auto" w:frame="1"/>
              </w:rPr>
              <w:t xml:space="preserve"> example </w:t>
            </w:r>
            <w:r>
              <w:rPr>
                <w:rStyle w:val="token"/>
                <w:rFonts w:ascii="inherit" w:hAnsi="inherit"/>
                <w:color w:val="A9BECC"/>
                <w:sz w:val="18"/>
                <w:szCs w:val="18"/>
                <w:bdr w:val="none" w:sz="0" w:space="0" w:color="auto" w:frame="1"/>
              </w:rPr>
              <w:t>&amp;&amp;</w:t>
            </w:r>
            <w:r>
              <w:rPr>
                <w:rStyle w:val="HTML"/>
                <w:rFonts w:ascii="Consolas" w:hAnsi="Consolas"/>
                <w:color w:val="A5CEE1"/>
                <w:sz w:val="18"/>
                <w:szCs w:val="18"/>
                <w:bdr w:val="none" w:sz="0" w:space="0" w:color="auto" w:frame="1"/>
              </w:rPr>
              <w:t xml:space="preserve"> </w:t>
            </w:r>
            <w:r>
              <w:rPr>
                <w:rStyle w:val="token"/>
                <w:rFonts w:ascii="inherit" w:hAnsi="inherit"/>
                <w:color w:val="62B1D8"/>
                <w:sz w:val="18"/>
                <w:szCs w:val="18"/>
                <w:bdr w:val="none" w:sz="0" w:space="0" w:color="auto" w:frame="1"/>
              </w:rPr>
              <w:t>cd</w:t>
            </w:r>
            <w:r>
              <w:rPr>
                <w:rStyle w:val="HTML"/>
                <w:rFonts w:ascii="Consolas" w:hAnsi="Consolas"/>
                <w:color w:val="A5CEE1"/>
                <w:sz w:val="18"/>
                <w:szCs w:val="18"/>
                <w:bdr w:val="none" w:sz="0" w:space="0" w:color="auto" w:frame="1"/>
              </w:rPr>
              <w:t xml:space="preserve"> </w:t>
            </w:r>
            <w:r>
              <w:rPr>
                <w:rStyle w:val="token"/>
                <w:rFonts w:ascii="inherit" w:hAnsi="inherit"/>
                <w:color w:val="A5CEE1"/>
                <w:sz w:val="18"/>
                <w:szCs w:val="18"/>
                <w:bdr w:val="none" w:sz="0" w:space="0" w:color="auto" w:frame="1"/>
              </w:rPr>
              <w:t>$_</w:t>
            </w:r>
          </w:p>
          <w:p w:rsidR="0066571B" w:rsidRDefault="0066571B" w:rsidP="00342138">
            <w:pPr>
              <w:pStyle w:val="HTML0"/>
              <w:shd w:val="clear" w:color="auto" w:fill="2B3A42"/>
              <w:textAlignment w:val="baseline"/>
              <w:rPr>
                <w:rStyle w:val="HTML"/>
                <w:rFonts w:ascii="Consolas" w:hAnsi="Consolas"/>
                <w:color w:val="A5CEE1"/>
                <w:sz w:val="18"/>
                <w:szCs w:val="18"/>
                <w:bdr w:val="none" w:sz="0" w:space="0" w:color="auto" w:frame="1"/>
              </w:rPr>
            </w:pPr>
            <w:r>
              <w:rPr>
                <w:rStyle w:val="HTML"/>
                <w:rFonts w:ascii="Consolas" w:hAnsi="Consolas"/>
                <w:color w:val="A5CEE1"/>
                <w:sz w:val="18"/>
                <w:szCs w:val="18"/>
                <w:bdr w:val="none" w:sz="0" w:space="0" w:color="auto" w:frame="1"/>
              </w:rPr>
              <w:t>$ yo angular-fullstack</w:t>
            </w:r>
          </w:p>
          <w:p w:rsidR="0066571B" w:rsidRDefault="0066571B" w:rsidP="00342138">
            <w:pPr>
              <w:pStyle w:val="HTML0"/>
              <w:shd w:val="clear" w:color="auto" w:fill="2B3A42"/>
              <w:spacing w:line="285" w:lineRule="atLeast"/>
              <w:textAlignment w:val="baseline"/>
              <w:rPr>
                <w:rFonts w:ascii="inherit" w:hAnsi="inherit" w:hint="eastAsia"/>
                <w:color w:val="2B3A42"/>
                <w:sz w:val="20"/>
                <w:szCs w:val="20"/>
              </w:rPr>
            </w:pPr>
            <w:r>
              <w:rPr>
                <w:rStyle w:val="token"/>
                <w:rFonts w:ascii="inherit" w:hAnsi="inherit"/>
                <w:color w:val="E1E6E9"/>
                <w:sz w:val="18"/>
                <w:szCs w:val="18"/>
                <w:bdr w:val="none" w:sz="0" w:space="0" w:color="auto" w:frame="1"/>
              </w:rPr>
              <w:t>..</w:t>
            </w:r>
            <w:r>
              <w:rPr>
                <w:rStyle w:val="HTML"/>
                <w:rFonts w:ascii="Consolas" w:hAnsi="Consolas"/>
                <w:color w:val="A5CEE1"/>
                <w:sz w:val="18"/>
                <w:szCs w:val="18"/>
                <w:bdr w:val="none" w:sz="0" w:space="0" w:color="auto" w:frame="1"/>
              </w:rPr>
              <w:t>.</w:t>
            </w:r>
          </w:p>
          <w:p w:rsidR="0066571B" w:rsidRDefault="0066571B" w:rsidP="00342138">
            <w:r>
              <w:rPr>
                <w:rFonts w:hint="eastAsia"/>
              </w:rPr>
              <w:t>启动服务</w:t>
            </w:r>
          </w:p>
          <w:p w:rsidR="0066571B" w:rsidRDefault="0066571B" w:rsidP="00342138">
            <w:pPr>
              <w:pStyle w:val="HTML0"/>
              <w:shd w:val="clear" w:color="auto" w:fill="2B3A42"/>
              <w:spacing w:line="285" w:lineRule="atLeast"/>
              <w:textAlignment w:val="baseline"/>
              <w:rPr>
                <w:rFonts w:ascii="inherit" w:hAnsi="inherit" w:hint="eastAsia"/>
                <w:color w:val="2B3A42"/>
                <w:sz w:val="20"/>
                <w:szCs w:val="20"/>
              </w:rPr>
            </w:pPr>
            <w:r>
              <w:rPr>
                <w:rStyle w:val="HTML"/>
                <w:rFonts w:ascii="Consolas" w:hAnsi="Consolas"/>
                <w:color w:val="A5CEE1"/>
                <w:sz w:val="18"/>
                <w:szCs w:val="18"/>
                <w:bdr w:val="none" w:sz="0" w:space="0" w:color="auto" w:frame="1"/>
              </w:rPr>
              <w:t>$ gulp serve</w:t>
            </w:r>
          </w:p>
          <w:p w:rsidR="0066571B" w:rsidRDefault="0066571B" w:rsidP="00342138">
            <w:r>
              <w:rPr>
                <w:rFonts w:hint="eastAsia"/>
              </w:rPr>
              <w:lastRenderedPageBreak/>
              <w:t>得到结果</w:t>
            </w:r>
          </w:p>
          <w:p w:rsidR="0066571B" w:rsidRPr="007120AA" w:rsidRDefault="0066571B" w:rsidP="00342138">
            <w:r>
              <w:rPr>
                <w:noProof/>
              </w:rPr>
              <w:drawing>
                <wp:inline distT="0" distB="0" distL="0" distR="0" wp14:anchorId="7C39D254" wp14:editId="5146DFAB">
                  <wp:extent cx="6386271" cy="3590750"/>
                  <wp:effectExtent l="0" t="0" r="0" b="0"/>
                  <wp:docPr id="5" name="图片 5" descr="Home pag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age screensho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07734" cy="3602818"/>
                          </a:xfrm>
                          <a:prstGeom prst="rect">
                            <a:avLst/>
                          </a:prstGeom>
                          <a:noFill/>
                          <a:ln>
                            <a:noFill/>
                          </a:ln>
                        </pic:spPr>
                      </pic:pic>
                    </a:graphicData>
                  </a:graphic>
                </wp:inline>
              </w:drawing>
            </w:r>
          </w:p>
        </w:tc>
      </w:tr>
    </w:tbl>
    <w:p w:rsidR="0066571B" w:rsidRDefault="0066571B" w:rsidP="0066571B"/>
    <w:p w:rsidR="0066571B" w:rsidRPr="008121A3" w:rsidRDefault="0066571B" w:rsidP="0066571B"/>
    <w:p w:rsidR="00645981" w:rsidRDefault="00645981" w:rsidP="00645981"/>
    <w:p w:rsidR="00645981" w:rsidRPr="00CB74E0" w:rsidRDefault="00645981" w:rsidP="00645981"/>
    <w:p w:rsidR="004710C7" w:rsidRDefault="00CB74E0" w:rsidP="006039C6">
      <w:pPr>
        <w:pStyle w:val="2"/>
        <w:numPr>
          <w:ilvl w:val="1"/>
          <w:numId w:val="1"/>
        </w:numPr>
      </w:pPr>
      <w:r>
        <w:rPr>
          <w:rFonts w:hint="eastAsia"/>
        </w:rPr>
        <w:t>相关文章</w:t>
      </w:r>
    </w:p>
    <w:p w:rsidR="00CB74E0" w:rsidRDefault="00A233DE" w:rsidP="00493ADA">
      <w:hyperlink r:id="rId130" w:history="1">
        <w:r w:rsidR="00CB74E0">
          <w:rPr>
            <w:rStyle w:val="a3"/>
            <w:rFonts w:ascii="Verdana" w:hAnsi="Verdana"/>
            <w:b/>
            <w:bCs/>
            <w:color w:val="6699CC"/>
            <w:spacing w:val="-15"/>
            <w:sz w:val="27"/>
            <w:szCs w:val="27"/>
          </w:rPr>
          <w:t>Nodejs</w:t>
        </w:r>
        <w:r w:rsidR="00CB74E0">
          <w:rPr>
            <w:rStyle w:val="a3"/>
            <w:rFonts w:ascii="Verdana" w:hAnsi="Verdana"/>
            <w:b/>
            <w:bCs/>
            <w:color w:val="6699CC"/>
            <w:spacing w:val="-15"/>
            <w:sz w:val="27"/>
            <w:szCs w:val="27"/>
          </w:rPr>
          <w:t>之</w:t>
        </w:r>
        <w:r w:rsidR="00CB74E0">
          <w:rPr>
            <w:rStyle w:val="a3"/>
            <w:rFonts w:ascii="Verdana" w:hAnsi="Verdana"/>
            <w:b/>
            <w:bCs/>
            <w:color w:val="6699CC"/>
            <w:spacing w:val="-15"/>
            <w:sz w:val="27"/>
            <w:szCs w:val="27"/>
          </w:rPr>
          <w:t>MEAN</w:t>
        </w:r>
        <w:r w:rsidR="00CB74E0">
          <w:rPr>
            <w:rStyle w:val="a3"/>
            <w:rFonts w:ascii="Verdana" w:hAnsi="Verdana"/>
            <w:b/>
            <w:bCs/>
            <w:color w:val="6699CC"/>
            <w:spacing w:val="-15"/>
            <w:sz w:val="27"/>
            <w:szCs w:val="27"/>
          </w:rPr>
          <w:t>栈开发（一）</w:t>
        </w:r>
        <w:r w:rsidR="00CB74E0">
          <w:rPr>
            <w:rStyle w:val="a3"/>
            <w:rFonts w:ascii="Verdana" w:hAnsi="Verdana"/>
            <w:b/>
            <w:bCs/>
            <w:color w:val="6699CC"/>
            <w:spacing w:val="-15"/>
            <w:sz w:val="27"/>
            <w:szCs w:val="27"/>
          </w:rPr>
          <w:t xml:space="preserve">---- </w:t>
        </w:r>
        <w:r w:rsidR="00CB74E0">
          <w:rPr>
            <w:rStyle w:val="a3"/>
            <w:rFonts w:ascii="Verdana" w:hAnsi="Verdana"/>
            <w:b/>
            <w:bCs/>
            <w:color w:val="6699CC"/>
            <w:spacing w:val="-15"/>
            <w:sz w:val="27"/>
            <w:szCs w:val="27"/>
          </w:rPr>
          <w:t>路由与控制器</w:t>
        </w:r>
      </w:hyperlink>
    </w:p>
    <w:p w:rsidR="00CB74E0" w:rsidRDefault="00A233DE" w:rsidP="00493ADA">
      <w:hyperlink r:id="rId131" w:history="1">
        <w:r w:rsidR="00CB74E0">
          <w:rPr>
            <w:rStyle w:val="a3"/>
            <w:rFonts w:ascii="Verdana" w:hAnsi="Verdana"/>
            <w:b/>
            <w:bCs/>
            <w:color w:val="6699CC"/>
            <w:spacing w:val="-15"/>
            <w:sz w:val="27"/>
            <w:szCs w:val="27"/>
          </w:rPr>
          <w:t>Nodejs</w:t>
        </w:r>
        <w:r w:rsidR="00CB74E0">
          <w:rPr>
            <w:rStyle w:val="a3"/>
            <w:rFonts w:ascii="Verdana" w:hAnsi="Verdana"/>
            <w:b/>
            <w:bCs/>
            <w:color w:val="6699CC"/>
            <w:spacing w:val="-15"/>
            <w:sz w:val="27"/>
            <w:szCs w:val="27"/>
          </w:rPr>
          <w:t>之</w:t>
        </w:r>
        <w:r w:rsidR="00CB74E0">
          <w:rPr>
            <w:rStyle w:val="a3"/>
            <w:rFonts w:ascii="Verdana" w:hAnsi="Verdana"/>
            <w:b/>
            <w:bCs/>
            <w:color w:val="6699CC"/>
            <w:spacing w:val="-15"/>
            <w:sz w:val="27"/>
            <w:szCs w:val="27"/>
          </w:rPr>
          <w:t>MEAN</w:t>
        </w:r>
        <w:r w:rsidR="00CB74E0">
          <w:rPr>
            <w:rStyle w:val="a3"/>
            <w:rFonts w:ascii="Verdana" w:hAnsi="Verdana"/>
            <w:b/>
            <w:bCs/>
            <w:color w:val="6699CC"/>
            <w:spacing w:val="-15"/>
            <w:sz w:val="27"/>
            <w:szCs w:val="27"/>
          </w:rPr>
          <w:t>栈开发（二）</w:t>
        </w:r>
        <w:r w:rsidR="00CB74E0">
          <w:rPr>
            <w:rStyle w:val="a3"/>
            <w:rFonts w:ascii="Verdana" w:hAnsi="Verdana"/>
            <w:b/>
            <w:bCs/>
            <w:color w:val="6699CC"/>
            <w:spacing w:val="-15"/>
            <w:sz w:val="27"/>
            <w:szCs w:val="27"/>
          </w:rPr>
          <w:t>----</w:t>
        </w:r>
        <w:r w:rsidR="00CB74E0">
          <w:rPr>
            <w:rStyle w:val="a3"/>
            <w:rFonts w:ascii="Verdana" w:hAnsi="Verdana"/>
            <w:b/>
            <w:bCs/>
            <w:color w:val="6699CC"/>
            <w:spacing w:val="-15"/>
            <w:sz w:val="27"/>
            <w:szCs w:val="27"/>
          </w:rPr>
          <w:t>视图与模型</w:t>
        </w:r>
      </w:hyperlink>
    </w:p>
    <w:p w:rsidR="000B69BE" w:rsidRDefault="00A233DE" w:rsidP="00493ADA">
      <w:hyperlink r:id="rId132" w:history="1">
        <w:r w:rsidR="000B69BE">
          <w:rPr>
            <w:rStyle w:val="a3"/>
            <w:rFonts w:ascii="Verdana" w:hAnsi="Verdana"/>
            <w:b/>
            <w:bCs/>
            <w:color w:val="6699CC"/>
            <w:spacing w:val="-15"/>
            <w:sz w:val="27"/>
            <w:szCs w:val="27"/>
          </w:rPr>
          <w:t>Nodejs</w:t>
        </w:r>
        <w:r w:rsidR="000B69BE">
          <w:rPr>
            <w:rStyle w:val="a3"/>
            <w:rFonts w:ascii="Verdana" w:hAnsi="Verdana"/>
            <w:b/>
            <w:bCs/>
            <w:color w:val="6699CC"/>
            <w:spacing w:val="-15"/>
            <w:sz w:val="27"/>
            <w:szCs w:val="27"/>
          </w:rPr>
          <w:t>之</w:t>
        </w:r>
        <w:r w:rsidR="000B69BE">
          <w:rPr>
            <w:rStyle w:val="a3"/>
            <w:rFonts w:ascii="Verdana" w:hAnsi="Verdana"/>
            <w:b/>
            <w:bCs/>
            <w:color w:val="6699CC"/>
            <w:spacing w:val="-15"/>
            <w:sz w:val="27"/>
            <w:szCs w:val="27"/>
          </w:rPr>
          <w:t>MEAN</w:t>
        </w:r>
        <w:r w:rsidR="000B69BE">
          <w:rPr>
            <w:rStyle w:val="a3"/>
            <w:rFonts w:ascii="Verdana" w:hAnsi="Verdana"/>
            <w:b/>
            <w:bCs/>
            <w:color w:val="6699CC"/>
            <w:spacing w:val="-15"/>
            <w:sz w:val="27"/>
            <w:szCs w:val="27"/>
          </w:rPr>
          <w:t>栈开发（三）</w:t>
        </w:r>
        <w:r w:rsidR="000B69BE">
          <w:rPr>
            <w:rStyle w:val="a3"/>
            <w:rFonts w:ascii="Verdana" w:hAnsi="Verdana"/>
            <w:b/>
            <w:bCs/>
            <w:color w:val="6699CC"/>
            <w:spacing w:val="-15"/>
            <w:sz w:val="27"/>
            <w:szCs w:val="27"/>
          </w:rPr>
          <w:t xml:space="preserve">---- </w:t>
        </w:r>
        <w:r w:rsidR="000B69BE">
          <w:rPr>
            <w:rStyle w:val="a3"/>
            <w:rFonts w:ascii="Verdana" w:hAnsi="Verdana"/>
            <w:b/>
            <w:bCs/>
            <w:color w:val="6699CC"/>
            <w:spacing w:val="-15"/>
            <w:sz w:val="27"/>
            <w:szCs w:val="27"/>
          </w:rPr>
          <w:t>使用</w:t>
        </w:r>
        <w:r w:rsidR="000B69BE">
          <w:rPr>
            <w:rStyle w:val="a3"/>
            <w:rFonts w:ascii="Verdana" w:hAnsi="Verdana"/>
            <w:b/>
            <w:bCs/>
            <w:color w:val="6699CC"/>
            <w:spacing w:val="-15"/>
            <w:sz w:val="27"/>
            <w:szCs w:val="27"/>
          </w:rPr>
          <w:t>Mongoose</w:t>
        </w:r>
        <w:r w:rsidR="000B69BE">
          <w:rPr>
            <w:rStyle w:val="a3"/>
            <w:rFonts w:ascii="Verdana" w:hAnsi="Verdana"/>
            <w:b/>
            <w:bCs/>
            <w:color w:val="6699CC"/>
            <w:spacing w:val="-15"/>
            <w:sz w:val="27"/>
            <w:szCs w:val="27"/>
          </w:rPr>
          <w:t>创建模型及</w:t>
        </w:r>
        <w:r w:rsidR="000B69BE">
          <w:rPr>
            <w:rStyle w:val="a3"/>
            <w:rFonts w:ascii="Verdana" w:hAnsi="Verdana"/>
            <w:b/>
            <w:bCs/>
            <w:color w:val="6699CC"/>
            <w:spacing w:val="-15"/>
            <w:sz w:val="27"/>
            <w:szCs w:val="27"/>
          </w:rPr>
          <w:t>API</w:t>
        </w:r>
      </w:hyperlink>
    </w:p>
    <w:p w:rsidR="00EA768D" w:rsidRDefault="00A233DE" w:rsidP="00493ADA">
      <w:hyperlink r:id="rId133"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栈开发（四）</w:t>
        </w:r>
        <w:r w:rsidR="00EA768D">
          <w:rPr>
            <w:rStyle w:val="a3"/>
            <w:rFonts w:ascii="Verdana" w:hAnsi="Verdana"/>
            <w:b/>
            <w:bCs/>
            <w:color w:val="6699CC"/>
            <w:spacing w:val="-15"/>
            <w:sz w:val="27"/>
            <w:szCs w:val="27"/>
          </w:rPr>
          <w:t>---- form</w:t>
        </w:r>
        <w:r w:rsidR="00EA768D">
          <w:rPr>
            <w:rStyle w:val="a3"/>
            <w:rFonts w:ascii="Verdana" w:hAnsi="Verdana"/>
            <w:b/>
            <w:bCs/>
            <w:color w:val="6699CC"/>
            <w:spacing w:val="-15"/>
            <w:sz w:val="27"/>
            <w:szCs w:val="27"/>
          </w:rPr>
          <w:t>验证及图片上传</w:t>
        </w:r>
      </w:hyperlink>
    </w:p>
    <w:p w:rsidR="00EA768D" w:rsidRDefault="00A233DE" w:rsidP="00493ADA">
      <w:hyperlink r:id="rId134"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栈开发（五）</w:t>
        </w:r>
        <w:r w:rsidR="00EA768D">
          <w:rPr>
            <w:rStyle w:val="a3"/>
            <w:rFonts w:ascii="Verdana" w:hAnsi="Verdana"/>
            <w:b/>
            <w:bCs/>
            <w:color w:val="6699CC"/>
            <w:spacing w:val="-15"/>
            <w:sz w:val="27"/>
            <w:szCs w:val="27"/>
          </w:rPr>
          <w:t>---- Angular</w:t>
        </w:r>
        <w:r w:rsidR="00EA768D">
          <w:rPr>
            <w:rStyle w:val="a3"/>
            <w:rFonts w:ascii="Verdana" w:hAnsi="Verdana"/>
            <w:b/>
            <w:bCs/>
            <w:color w:val="6699CC"/>
            <w:spacing w:val="-15"/>
            <w:sz w:val="27"/>
            <w:szCs w:val="27"/>
          </w:rPr>
          <w:t>入门与页面改造</w:t>
        </w:r>
      </w:hyperlink>
    </w:p>
    <w:p w:rsidR="00EA768D" w:rsidRDefault="00A233DE" w:rsidP="00493ADA">
      <w:hyperlink r:id="rId135"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栈开发（六）</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w:t>
        </w:r>
        <w:r w:rsidR="00EA768D">
          <w:rPr>
            <w:rStyle w:val="a3"/>
            <w:rFonts w:ascii="Verdana" w:hAnsi="Verdana"/>
            <w:b/>
            <w:bCs/>
            <w:color w:val="6699CC"/>
            <w:spacing w:val="-15"/>
            <w:sz w:val="27"/>
            <w:szCs w:val="27"/>
          </w:rPr>
          <w:t>Angular</w:t>
        </w:r>
        <w:r w:rsidR="00EA768D">
          <w:rPr>
            <w:rStyle w:val="a3"/>
            <w:rFonts w:ascii="Verdana" w:hAnsi="Verdana"/>
            <w:b/>
            <w:bCs/>
            <w:color w:val="6699CC"/>
            <w:spacing w:val="-15"/>
            <w:sz w:val="27"/>
            <w:szCs w:val="27"/>
          </w:rPr>
          <w:t>创建单页应用</w:t>
        </w:r>
        <w:r w:rsidR="00EA768D">
          <w:rPr>
            <w:rStyle w:val="a3"/>
            <w:rFonts w:ascii="Verdana" w:hAnsi="Verdana"/>
            <w:b/>
            <w:bCs/>
            <w:color w:val="6699CC"/>
            <w:spacing w:val="-15"/>
            <w:sz w:val="27"/>
            <w:szCs w:val="27"/>
          </w:rPr>
          <w:t>(</w:t>
        </w:r>
        <w:r w:rsidR="00EA768D">
          <w:rPr>
            <w:rStyle w:val="a3"/>
            <w:rFonts w:ascii="Verdana" w:hAnsi="Verdana"/>
            <w:b/>
            <w:bCs/>
            <w:color w:val="6699CC"/>
            <w:spacing w:val="-15"/>
            <w:sz w:val="27"/>
            <w:szCs w:val="27"/>
          </w:rPr>
          <w:t>上</w:t>
        </w:r>
        <w:r w:rsidR="00EA768D">
          <w:rPr>
            <w:rStyle w:val="a3"/>
            <w:rFonts w:ascii="Verdana" w:hAnsi="Verdana"/>
            <w:b/>
            <w:bCs/>
            <w:color w:val="6699CC"/>
            <w:spacing w:val="-15"/>
            <w:sz w:val="27"/>
            <w:szCs w:val="27"/>
          </w:rPr>
          <w:t>)</w:t>
        </w:r>
      </w:hyperlink>
    </w:p>
    <w:p w:rsidR="00EA768D" w:rsidRDefault="00A233DE" w:rsidP="00493ADA">
      <w:hyperlink r:id="rId136"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栈开发（七）</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w:t>
        </w:r>
        <w:r w:rsidR="00EA768D">
          <w:rPr>
            <w:rStyle w:val="a3"/>
            <w:rFonts w:ascii="Verdana" w:hAnsi="Verdana"/>
            <w:b/>
            <w:bCs/>
            <w:color w:val="6699CC"/>
            <w:spacing w:val="-15"/>
            <w:sz w:val="27"/>
            <w:szCs w:val="27"/>
          </w:rPr>
          <w:t>Angular</w:t>
        </w:r>
        <w:r w:rsidR="00EA768D">
          <w:rPr>
            <w:rStyle w:val="a3"/>
            <w:rFonts w:ascii="Verdana" w:hAnsi="Verdana"/>
            <w:b/>
            <w:bCs/>
            <w:color w:val="6699CC"/>
            <w:spacing w:val="-15"/>
            <w:sz w:val="27"/>
            <w:szCs w:val="27"/>
          </w:rPr>
          <w:t>创建单页应用</w:t>
        </w:r>
        <w:r w:rsidR="00EA768D">
          <w:rPr>
            <w:rStyle w:val="a3"/>
            <w:rFonts w:ascii="Verdana" w:hAnsi="Verdana"/>
            <w:b/>
            <w:bCs/>
            <w:color w:val="6699CC"/>
            <w:spacing w:val="-15"/>
            <w:sz w:val="27"/>
            <w:szCs w:val="27"/>
          </w:rPr>
          <w:t>(</w:t>
        </w:r>
        <w:r w:rsidR="00EA768D">
          <w:rPr>
            <w:rStyle w:val="a3"/>
            <w:rFonts w:ascii="Verdana" w:hAnsi="Verdana"/>
            <w:b/>
            <w:bCs/>
            <w:color w:val="6699CC"/>
            <w:spacing w:val="-15"/>
            <w:sz w:val="27"/>
            <w:szCs w:val="27"/>
          </w:rPr>
          <w:t>下</w:t>
        </w:r>
        <w:r w:rsidR="00EA768D">
          <w:rPr>
            <w:rStyle w:val="a3"/>
            <w:rFonts w:ascii="Verdana" w:hAnsi="Verdana"/>
            <w:b/>
            <w:bCs/>
            <w:color w:val="6699CC"/>
            <w:spacing w:val="-15"/>
            <w:sz w:val="27"/>
            <w:szCs w:val="27"/>
          </w:rPr>
          <w:t>)</w:t>
        </w:r>
      </w:hyperlink>
    </w:p>
    <w:p w:rsidR="00EA768D" w:rsidRDefault="00A233DE" w:rsidP="00493ADA">
      <w:hyperlink r:id="rId137"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栈开发（八）</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用户认证与会话管理详解</w:t>
        </w:r>
      </w:hyperlink>
    </w:p>
    <w:p w:rsidR="00F97404" w:rsidRPr="00CB5664" w:rsidRDefault="00F97404" w:rsidP="00493ADA">
      <w:pPr>
        <w:rPr>
          <w:rFonts w:ascii="微软雅黑" w:eastAsia="微软雅黑" w:hAnsi="微软雅黑"/>
          <w:color w:val="444444"/>
          <w:sz w:val="22"/>
          <w:szCs w:val="30"/>
        </w:rPr>
      </w:pPr>
      <w:r w:rsidRPr="00CB5664">
        <w:rPr>
          <w:rFonts w:ascii="微软雅黑" w:eastAsia="微软雅黑" w:hAnsi="微软雅黑" w:hint="eastAsia"/>
          <w:color w:val="444444"/>
          <w:sz w:val="22"/>
          <w:szCs w:val="30"/>
        </w:rPr>
        <w:t>MEAN: AngularJS + NodeJS的REST API开发教程</w:t>
      </w:r>
      <w:r w:rsidR="007972BB" w:rsidRPr="00CB5664">
        <w:rPr>
          <w:rFonts w:ascii="微软雅黑" w:eastAsia="微软雅黑" w:hAnsi="微软雅黑" w:hint="eastAsia"/>
          <w:color w:val="444444"/>
          <w:sz w:val="22"/>
          <w:szCs w:val="30"/>
        </w:rPr>
        <w:t xml:space="preserve"> </w:t>
      </w:r>
      <w:hyperlink r:id="rId138" w:history="1">
        <w:r w:rsidR="007972BB" w:rsidRPr="00CB5664">
          <w:rPr>
            <w:rStyle w:val="a3"/>
            <w:rFonts w:ascii="微软雅黑" w:eastAsia="微软雅黑" w:hAnsi="微软雅黑"/>
            <w:sz w:val="22"/>
            <w:szCs w:val="30"/>
          </w:rPr>
          <w:t>http://www.jdon.com/idea/nodejs/web-app-with-angularjs-and-rest-api-with-node.html</w:t>
        </w:r>
      </w:hyperlink>
      <w:r w:rsidR="007972BB" w:rsidRPr="00CB5664">
        <w:rPr>
          <w:rFonts w:ascii="微软雅黑" w:eastAsia="微软雅黑" w:hAnsi="微软雅黑"/>
          <w:color w:val="444444"/>
          <w:sz w:val="22"/>
          <w:szCs w:val="30"/>
        </w:rPr>
        <w:t xml:space="preserve"> </w:t>
      </w:r>
    </w:p>
    <w:p w:rsidR="00F97404" w:rsidRPr="00EA768D" w:rsidRDefault="00F97404" w:rsidP="00CB74E0"/>
    <w:p w:rsidR="00EA768D" w:rsidRPr="00EA768D" w:rsidRDefault="00EA768D" w:rsidP="00CB74E0"/>
    <w:p w:rsidR="00CB74E0" w:rsidRDefault="00D71970" w:rsidP="00493ADA">
      <w:pPr>
        <w:pStyle w:val="1"/>
        <w:numPr>
          <w:ilvl w:val="0"/>
          <w:numId w:val="1"/>
        </w:numPr>
      </w:pPr>
      <w:r>
        <w:rPr>
          <w:rFonts w:hint="eastAsia"/>
        </w:rPr>
        <w:t>MEAN</w:t>
      </w:r>
      <w:r>
        <w:t xml:space="preserve"> </w:t>
      </w:r>
      <w:r w:rsidR="00493ADA">
        <w:rPr>
          <w:rFonts w:hint="eastAsia"/>
        </w:rPr>
        <w:t>开源实例</w:t>
      </w:r>
    </w:p>
    <w:p w:rsidR="00FA784D" w:rsidRPr="00CF51C4" w:rsidRDefault="00954525" w:rsidP="00CF51C4">
      <w:pPr>
        <w:pStyle w:val="2"/>
        <w:numPr>
          <w:ilvl w:val="1"/>
          <w:numId w:val="1"/>
        </w:numPr>
      </w:pPr>
      <w:r w:rsidRPr="00CF51C4">
        <w:t>NgNice</w:t>
      </w:r>
      <w:r w:rsidRPr="00CF51C4">
        <w:t>：</w:t>
      </w:r>
      <w:r w:rsidRPr="00CF51C4">
        <w:t xml:space="preserve">Angular.js </w:t>
      </w:r>
      <w:r w:rsidRPr="00CF51C4">
        <w:t>学习和经验分享平台</w:t>
      </w:r>
    </w:p>
    <w:p w:rsidR="00954525" w:rsidRDefault="00FA784D" w:rsidP="00493ADA">
      <w:r>
        <w:rPr>
          <w:rFonts w:ascii="Arial" w:hAnsi="Arial" w:cs="Arial"/>
          <w:color w:val="333333"/>
          <w:szCs w:val="21"/>
          <w:shd w:val="clear" w:color="auto" w:fill="FFFFFF"/>
        </w:rPr>
        <w:t>网站：</w:t>
      </w:r>
      <w:r w:rsidR="00954525">
        <w:rPr>
          <w:rFonts w:ascii="Arial" w:hAnsi="Arial" w:cs="Arial" w:hint="eastAsia"/>
          <w:color w:val="333333"/>
          <w:szCs w:val="21"/>
          <w:shd w:val="clear" w:color="auto" w:fill="FFFFFF"/>
        </w:rPr>
        <w:t xml:space="preserve"> </w:t>
      </w:r>
      <w:hyperlink r:id="rId139" w:history="1">
        <w:r w:rsidR="00954525" w:rsidRPr="00584E3E">
          <w:rPr>
            <w:rStyle w:val="a3"/>
          </w:rPr>
          <w:t>http://ngnice.com/</w:t>
        </w:r>
      </w:hyperlink>
    </w:p>
    <w:p w:rsidR="00493ADA" w:rsidRDefault="00954525" w:rsidP="00493ADA">
      <w:r>
        <w:t>源代码：</w:t>
      </w:r>
      <w:r>
        <w:rPr>
          <w:rFonts w:hint="eastAsia"/>
        </w:rPr>
        <w:t xml:space="preserve"> </w:t>
      </w:r>
      <w:hyperlink r:id="rId140" w:history="1">
        <w:r w:rsidR="00493ADA" w:rsidRPr="00584E3E">
          <w:rPr>
            <w:rStyle w:val="a3"/>
          </w:rPr>
          <w:t>https://github.com/angular-cn/ng-nice</w:t>
        </w:r>
      </w:hyperlink>
    </w:p>
    <w:p w:rsidR="00493ADA" w:rsidRDefault="00493ADA" w:rsidP="00493ADA"/>
    <w:p w:rsidR="00303B8B" w:rsidRPr="00020720" w:rsidRDefault="00303B8B" w:rsidP="00020720">
      <w:pPr>
        <w:pStyle w:val="2"/>
        <w:numPr>
          <w:ilvl w:val="1"/>
          <w:numId w:val="1"/>
        </w:numPr>
      </w:pPr>
      <w:r w:rsidRPr="00303B8B">
        <w:rPr>
          <w:rFonts w:hint="eastAsia"/>
        </w:rPr>
        <w:t>Nodeclub</w:t>
      </w:r>
      <w:r w:rsidR="00FE5AFE">
        <w:rPr>
          <w:rFonts w:hint="eastAsia"/>
        </w:rPr>
        <w:t>：</w:t>
      </w:r>
      <w:r w:rsidRPr="00303B8B">
        <w:rPr>
          <w:rFonts w:hint="eastAsia"/>
        </w:rPr>
        <w:t>使用</w:t>
      </w:r>
      <w:r w:rsidRPr="00303B8B">
        <w:rPr>
          <w:rFonts w:hint="eastAsia"/>
        </w:rPr>
        <w:t xml:space="preserve"> Node.js </w:t>
      </w:r>
      <w:r w:rsidRPr="00303B8B">
        <w:rPr>
          <w:rFonts w:hint="eastAsia"/>
        </w:rPr>
        <w:t>和</w:t>
      </w:r>
      <w:r w:rsidRPr="00303B8B">
        <w:rPr>
          <w:rFonts w:hint="eastAsia"/>
        </w:rPr>
        <w:t xml:space="preserve"> MongoDB </w:t>
      </w:r>
      <w:r w:rsidRPr="00303B8B">
        <w:rPr>
          <w:rFonts w:hint="eastAsia"/>
        </w:rPr>
        <w:t>开发的社区系统</w:t>
      </w:r>
    </w:p>
    <w:p w:rsidR="00303B8B" w:rsidRDefault="00303B8B" w:rsidP="00493ADA">
      <w:r>
        <w:rPr>
          <w:rFonts w:ascii="Arial" w:hAnsi="Arial" w:cs="Arial"/>
          <w:color w:val="333333"/>
          <w:szCs w:val="21"/>
          <w:shd w:val="clear" w:color="auto" w:fill="FFFFFF"/>
        </w:rPr>
        <w:t>网站：</w:t>
      </w:r>
      <w:r>
        <w:rPr>
          <w:rFonts w:ascii="Arial" w:hAnsi="Arial" w:cs="Arial" w:hint="eastAsia"/>
          <w:color w:val="333333"/>
          <w:szCs w:val="21"/>
          <w:shd w:val="clear" w:color="auto" w:fill="FFFFFF"/>
        </w:rPr>
        <w:t xml:space="preserve"> </w:t>
      </w:r>
      <w:hyperlink r:id="rId141" w:history="1">
        <w:r w:rsidRPr="00584E3E">
          <w:rPr>
            <w:rStyle w:val="a3"/>
          </w:rPr>
          <w:t>https://cnodejs.org/</w:t>
        </w:r>
      </w:hyperlink>
    </w:p>
    <w:p w:rsidR="00303B8B" w:rsidRDefault="00303B8B" w:rsidP="00493ADA">
      <w:r>
        <w:t>源代码：</w:t>
      </w:r>
      <w:hyperlink r:id="rId142" w:history="1">
        <w:r w:rsidRPr="00584E3E">
          <w:rPr>
            <w:rStyle w:val="a3"/>
          </w:rPr>
          <w:t>https://github.com/cnodejs/nodeclub</w:t>
        </w:r>
      </w:hyperlink>
    </w:p>
    <w:p w:rsidR="00303B8B" w:rsidRDefault="00303B8B" w:rsidP="00493ADA"/>
    <w:p w:rsidR="00303B8B" w:rsidRDefault="00FC7DFF" w:rsidP="00FC7DFF">
      <w:pPr>
        <w:pStyle w:val="2"/>
        <w:numPr>
          <w:ilvl w:val="1"/>
          <w:numId w:val="1"/>
        </w:numPr>
      </w:pPr>
      <w:r w:rsidRPr="00FC7DFF">
        <w:t>Imprint - User Authentication with MEAN</w:t>
      </w:r>
    </w:p>
    <w:p w:rsidR="00716A02" w:rsidRDefault="00716A02" w:rsidP="00493ADA">
      <w:r>
        <w:t>网站：</w:t>
      </w:r>
      <w:r>
        <w:rPr>
          <w:rFonts w:hint="eastAsia"/>
        </w:rPr>
        <w:t xml:space="preserve"> </w:t>
      </w:r>
      <w:hyperlink r:id="rId143" w:history="1">
        <w:r w:rsidR="00437004" w:rsidRPr="00584E3E">
          <w:rPr>
            <w:rStyle w:val="a3"/>
          </w:rPr>
          <w:t>https://boiling-harbor-43090.herokuapp.com/</w:t>
        </w:r>
      </w:hyperlink>
      <w:r w:rsidR="00437004">
        <w:t xml:space="preserve"> </w:t>
      </w:r>
    </w:p>
    <w:p w:rsidR="00FB5770" w:rsidRDefault="00FB5770" w:rsidP="00493ADA">
      <w:r>
        <w:t>源代码：</w:t>
      </w:r>
      <w:hyperlink r:id="rId144" w:history="1">
        <w:r w:rsidRPr="00584E3E">
          <w:rPr>
            <w:rStyle w:val="a3"/>
          </w:rPr>
          <w:t>https://github.com/lushen/imprint</w:t>
        </w:r>
      </w:hyperlink>
    </w:p>
    <w:p w:rsidR="00812695" w:rsidRDefault="00FB5770" w:rsidP="00493ADA">
      <w:r>
        <w:t>书：</w:t>
      </w:r>
      <w:r w:rsidRPr="00FB5770">
        <w:t>Getting MEAN with Mongo, Express, Angular, and Node</w:t>
      </w:r>
      <w:r>
        <w:t xml:space="preserve"> </w:t>
      </w:r>
      <w:hyperlink r:id="rId145" w:history="1">
        <w:r w:rsidRPr="00584E3E">
          <w:rPr>
            <w:rStyle w:val="a3"/>
          </w:rPr>
          <w:t>https://www.manning.com/books/getting-mean-with-mongo-express-angular-and-node</w:t>
        </w:r>
      </w:hyperlink>
      <w:r>
        <w:t xml:space="preserve"> </w:t>
      </w:r>
    </w:p>
    <w:p w:rsidR="00FB5770" w:rsidRDefault="00FB5770" w:rsidP="00493ADA">
      <w:r>
        <w:rPr>
          <w:noProof/>
        </w:rPr>
        <w:drawing>
          <wp:inline distT="0" distB="0" distL="0" distR="0" wp14:anchorId="43F0450F" wp14:editId="41CB68DA">
            <wp:extent cx="2524125" cy="31432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24125" cy="3143250"/>
                    </a:xfrm>
                    <a:prstGeom prst="rect">
                      <a:avLst/>
                    </a:prstGeom>
                  </pic:spPr>
                </pic:pic>
              </a:graphicData>
            </a:graphic>
          </wp:inline>
        </w:drawing>
      </w:r>
    </w:p>
    <w:p w:rsidR="00034C4D" w:rsidRDefault="00034C4D" w:rsidP="00493ADA"/>
    <w:p w:rsidR="00034C4D" w:rsidRPr="00034C4D" w:rsidRDefault="00034C4D" w:rsidP="00034C4D">
      <w:pPr>
        <w:pStyle w:val="2"/>
        <w:numPr>
          <w:ilvl w:val="1"/>
          <w:numId w:val="1"/>
        </w:numPr>
      </w:pPr>
      <w:r w:rsidRPr="00034C4D">
        <w:rPr>
          <w:rFonts w:hint="eastAsia"/>
        </w:rPr>
        <w:t>Mongodb</w:t>
      </w:r>
      <w:r w:rsidRPr="00034C4D">
        <w:rPr>
          <w:rFonts w:hint="eastAsia"/>
        </w:rPr>
        <w:t>、</w:t>
      </w:r>
      <w:r w:rsidRPr="00034C4D">
        <w:rPr>
          <w:rFonts w:hint="eastAsia"/>
        </w:rPr>
        <w:t>Express</w:t>
      </w:r>
      <w:r w:rsidRPr="00034C4D">
        <w:rPr>
          <w:rFonts w:hint="eastAsia"/>
        </w:rPr>
        <w:t>、</w:t>
      </w:r>
      <w:r w:rsidRPr="00034C4D">
        <w:rPr>
          <w:rFonts w:hint="eastAsia"/>
        </w:rPr>
        <w:t>Nodejs</w:t>
      </w:r>
      <w:r w:rsidRPr="00034C4D">
        <w:rPr>
          <w:rFonts w:hint="eastAsia"/>
        </w:rPr>
        <w:t>与</w:t>
      </w:r>
      <w:r w:rsidRPr="00034C4D">
        <w:rPr>
          <w:rFonts w:hint="eastAsia"/>
        </w:rPr>
        <w:t>Angularjs</w:t>
      </w:r>
      <w:r w:rsidRPr="00034C4D">
        <w:rPr>
          <w:rFonts w:hint="eastAsia"/>
        </w:rPr>
        <w:t>结合的</w:t>
      </w:r>
      <w:r w:rsidRPr="00034C4D">
        <w:rPr>
          <w:rFonts w:hint="eastAsia"/>
        </w:rPr>
        <w:t>MEAN</w:t>
      </w:r>
      <w:r w:rsidRPr="00034C4D">
        <w:rPr>
          <w:rFonts w:hint="eastAsia"/>
        </w:rPr>
        <w:t>架构指南系列之</w:t>
      </w:r>
      <w:r w:rsidRPr="00034C4D">
        <w:rPr>
          <w:rFonts w:hint="eastAsia"/>
        </w:rPr>
        <w:t>CRUD</w:t>
      </w:r>
      <w:r w:rsidRPr="00034C4D">
        <w:rPr>
          <w:rFonts w:hint="eastAsia"/>
        </w:rPr>
        <w:t>综合</w:t>
      </w:r>
      <w:r w:rsidRPr="00034C4D">
        <w:rPr>
          <w:rFonts w:hint="eastAsia"/>
        </w:rPr>
        <w:t>DEMO</w:t>
      </w:r>
      <w:r w:rsidRPr="00034C4D">
        <w:rPr>
          <w:rFonts w:hint="eastAsia"/>
        </w:rPr>
        <w:t>实例</w:t>
      </w:r>
    </w:p>
    <w:p w:rsidR="00034C4D" w:rsidRDefault="00034C4D" w:rsidP="00493ADA">
      <w:r>
        <w:t>网站：</w:t>
      </w:r>
      <w:hyperlink r:id="rId147" w:history="1">
        <w:r w:rsidRPr="00584E3E">
          <w:rPr>
            <w:rStyle w:val="a3"/>
          </w:rPr>
          <w:t>http://www.upsnail.com/?p=670</w:t>
        </w:r>
      </w:hyperlink>
      <w:r>
        <w:t xml:space="preserve"> </w:t>
      </w:r>
    </w:p>
    <w:p w:rsidR="00034C4D" w:rsidRDefault="00034C4D" w:rsidP="00493ADA">
      <w:r>
        <w:lastRenderedPageBreak/>
        <w:t>源代码：</w:t>
      </w:r>
      <w:hyperlink r:id="rId148" w:history="1">
        <w:r w:rsidRPr="00584E3E">
          <w:rPr>
            <w:rStyle w:val="a3"/>
          </w:rPr>
          <w:t>https://github.com/lxf/MEAN</w:t>
        </w:r>
      </w:hyperlink>
      <w:r>
        <w:t xml:space="preserve"> </w:t>
      </w:r>
    </w:p>
    <w:p w:rsidR="00523A1A" w:rsidRDefault="00523A1A" w:rsidP="00493ADA"/>
    <w:p w:rsidR="00523A1A" w:rsidRDefault="00523A1A" w:rsidP="00523A1A">
      <w:pPr>
        <w:pStyle w:val="2"/>
        <w:numPr>
          <w:ilvl w:val="1"/>
          <w:numId w:val="1"/>
        </w:numPr>
      </w:pPr>
      <w:r w:rsidRPr="00523A1A">
        <w:rPr>
          <w:rFonts w:hint="eastAsia"/>
        </w:rPr>
        <w:t>一个</w:t>
      </w:r>
      <w:r w:rsidRPr="00523A1A">
        <w:rPr>
          <w:rFonts w:hint="eastAsia"/>
        </w:rPr>
        <w:t>JS</w:t>
      </w:r>
      <w:r w:rsidRPr="00523A1A">
        <w:rPr>
          <w:rFonts w:hint="eastAsia"/>
        </w:rPr>
        <w:t>全栈构建的博客应用，</w:t>
      </w:r>
      <w:r w:rsidRPr="00523A1A">
        <w:rPr>
          <w:rFonts w:hint="eastAsia"/>
        </w:rPr>
        <w:t>MEAN</w:t>
      </w:r>
      <w:r w:rsidRPr="00523A1A">
        <w:rPr>
          <w:rFonts w:hint="eastAsia"/>
        </w:rPr>
        <w:t>架构</w:t>
      </w:r>
    </w:p>
    <w:p w:rsidR="00523A1A" w:rsidRDefault="00523A1A" w:rsidP="00523A1A">
      <w:r>
        <w:rPr>
          <w:rFonts w:hint="eastAsia"/>
        </w:rPr>
        <w:t>网站：</w:t>
      </w:r>
      <w:r>
        <w:t xml:space="preserve"> </w:t>
      </w:r>
      <w:hyperlink r:id="rId149" w:history="1">
        <w:r w:rsidRPr="00584E3E">
          <w:rPr>
            <w:rStyle w:val="a3"/>
          </w:rPr>
          <w:t>http://114.215.164.12:3000/</w:t>
        </w:r>
      </w:hyperlink>
      <w:r>
        <w:t xml:space="preserve"> </w:t>
      </w:r>
      <w:r>
        <w:t>【无法访问】</w:t>
      </w:r>
    </w:p>
    <w:p w:rsidR="00523A1A" w:rsidRDefault="00523A1A" w:rsidP="00523A1A">
      <w:r>
        <w:rPr>
          <w:rFonts w:hint="eastAsia"/>
        </w:rPr>
        <w:t>源代码：</w:t>
      </w:r>
      <w:r>
        <w:t xml:space="preserve"> </w:t>
      </w:r>
      <w:hyperlink r:id="rId150" w:history="1">
        <w:r w:rsidRPr="00584E3E">
          <w:rPr>
            <w:rStyle w:val="a3"/>
          </w:rPr>
          <w:t>https://github.com/icyse/mean-blog</w:t>
        </w:r>
      </w:hyperlink>
      <w:r>
        <w:t xml:space="preserve"> </w:t>
      </w:r>
    </w:p>
    <w:p w:rsidR="00523A1A" w:rsidRDefault="00523A1A" w:rsidP="00523A1A"/>
    <w:p w:rsidR="00DF3723" w:rsidRDefault="00DF3723" w:rsidP="00DF3723">
      <w:pPr>
        <w:pStyle w:val="2"/>
        <w:numPr>
          <w:ilvl w:val="1"/>
          <w:numId w:val="1"/>
        </w:numPr>
      </w:pPr>
      <w:r w:rsidRPr="00DF3723">
        <w:t>Blog Engine</w:t>
      </w:r>
    </w:p>
    <w:p w:rsidR="00DF3723" w:rsidRDefault="00DF3723" w:rsidP="00523A1A">
      <w:r>
        <w:rPr>
          <w:rFonts w:hint="eastAsia"/>
        </w:rPr>
        <w:t>网站：</w:t>
      </w:r>
      <w:hyperlink r:id="rId151" w:history="1">
        <w:r w:rsidRPr="00584E3E">
          <w:rPr>
            <w:rStyle w:val="a3"/>
          </w:rPr>
          <w:t>http://zackyang.com/</w:t>
        </w:r>
      </w:hyperlink>
    </w:p>
    <w:p w:rsidR="00DF3723" w:rsidRDefault="00DF3723" w:rsidP="00523A1A">
      <w:r>
        <w:rPr>
          <w:rFonts w:hint="eastAsia"/>
        </w:rPr>
        <w:t>源代码：</w:t>
      </w:r>
      <w:hyperlink r:id="rId152" w:history="1">
        <w:r w:rsidRPr="00584E3E">
          <w:rPr>
            <w:rStyle w:val="a3"/>
          </w:rPr>
          <w:t>https://github.com/TossShinHwa/CMS</w:t>
        </w:r>
      </w:hyperlink>
      <w:r>
        <w:t xml:space="preserve"> </w:t>
      </w:r>
    </w:p>
    <w:p w:rsidR="00D71970" w:rsidRDefault="00D71970" w:rsidP="00523A1A"/>
    <w:p w:rsidR="00661003" w:rsidRDefault="00393CAC" w:rsidP="00661003">
      <w:pPr>
        <w:pStyle w:val="2"/>
        <w:numPr>
          <w:ilvl w:val="1"/>
          <w:numId w:val="1"/>
        </w:numPr>
      </w:pPr>
      <w:r>
        <w:t>浙江大学求是潮网站</w:t>
      </w:r>
    </w:p>
    <w:p w:rsidR="00661003" w:rsidRDefault="00661003" w:rsidP="00523A1A">
      <w:pPr>
        <w:rPr>
          <w:rFonts w:hint="eastAsia"/>
        </w:rPr>
      </w:pPr>
      <w:hyperlink r:id="rId153" w:history="1">
        <w:r w:rsidRPr="00CD4E93">
          <w:rPr>
            <w:rStyle w:val="a3"/>
          </w:rPr>
          <w:t>http://www.qsc.zju.edu.cn/</w:t>
        </w:r>
      </w:hyperlink>
      <w:r>
        <w:t xml:space="preserve"> </w:t>
      </w:r>
    </w:p>
    <w:p w:rsidR="003754E1" w:rsidRDefault="003754E1" w:rsidP="003754E1">
      <w:pPr>
        <w:pStyle w:val="1"/>
        <w:numPr>
          <w:ilvl w:val="0"/>
          <w:numId w:val="1"/>
        </w:numPr>
      </w:pPr>
      <w:r>
        <w:rPr>
          <w:rFonts w:hint="eastAsia"/>
        </w:rPr>
        <w:lastRenderedPageBreak/>
        <w:t>微服务</w:t>
      </w:r>
    </w:p>
    <w:p w:rsidR="00D71970" w:rsidRDefault="000F1CC1" w:rsidP="00054162">
      <w:pPr>
        <w:pStyle w:val="2"/>
        <w:numPr>
          <w:ilvl w:val="1"/>
          <w:numId w:val="1"/>
        </w:numPr>
      </w:pPr>
      <w:r>
        <w:rPr>
          <w:rFonts w:hint="eastAsia"/>
        </w:rPr>
        <w:t>Book</w:t>
      </w:r>
      <w:r>
        <w:rPr>
          <w:rFonts w:hint="eastAsia"/>
        </w:rPr>
        <w:t>【</w:t>
      </w:r>
      <w:r w:rsidR="005C773F" w:rsidRPr="005C773F">
        <w:rPr>
          <w:rFonts w:hint="eastAsia"/>
        </w:rPr>
        <w:t>电子书</w:t>
      </w:r>
      <w:r>
        <w:rPr>
          <w:rFonts w:hint="eastAsia"/>
        </w:rPr>
        <w:t>】</w:t>
      </w:r>
      <w:r w:rsidR="005C773F" w:rsidRPr="005C773F">
        <w:rPr>
          <w:rFonts w:hint="eastAsia"/>
        </w:rPr>
        <w:t>Developing Microservices with Node.js</w:t>
      </w:r>
    </w:p>
    <w:p w:rsidR="005C773F" w:rsidRDefault="005C773F" w:rsidP="00523A1A">
      <w:r w:rsidRPr="005C773F">
        <w:object w:dxaOrig="9180" w:dyaOrig="11881">
          <v:shape id="_x0000_i1027" type="#_x0000_t75" style="width:459.05pt;height:593.85pt" o:ole="">
            <v:imagedata r:id="rId154" o:title=""/>
          </v:shape>
          <o:OLEObject Type="Embed" ProgID="AcroExch.Document.11" ShapeID="_x0000_i1027" DrawAspect="Content" ObjectID="_1552760193" r:id="rId155"/>
        </w:object>
      </w:r>
    </w:p>
    <w:p w:rsidR="0039187D" w:rsidRDefault="0039187D" w:rsidP="00523A1A"/>
    <w:p w:rsidR="0039187D" w:rsidRDefault="0039187D" w:rsidP="00523A1A"/>
    <w:p w:rsidR="0039187D" w:rsidRDefault="0039187D" w:rsidP="0039187D">
      <w:pPr>
        <w:pStyle w:val="1"/>
        <w:numPr>
          <w:ilvl w:val="0"/>
          <w:numId w:val="1"/>
        </w:numPr>
      </w:pPr>
      <w:r>
        <w:rPr>
          <w:rFonts w:hint="eastAsia"/>
        </w:rPr>
        <w:lastRenderedPageBreak/>
        <w:t>Mongodb</w:t>
      </w:r>
    </w:p>
    <w:p w:rsidR="0039187D" w:rsidRDefault="0039187D" w:rsidP="00C3604D">
      <w:pPr>
        <w:pStyle w:val="2"/>
        <w:numPr>
          <w:ilvl w:val="1"/>
          <w:numId w:val="1"/>
        </w:numPr>
      </w:pPr>
      <w:r>
        <w:rPr>
          <w:rFonts w:hint="eastAsia"/>
        </w:rPr>
        <w:t>Ubuntu</w:t>
      </w:r>
      <w:r w:rsidR="009056FE">
        <w:t xml:space="preserve"> </w:t>
      </w:r>
      <w:r w:rsidR="009056FE">
        <w:rPr>
          <w:rFonts w:hint="eastAsia"/>
        </w:rPr>
        <w:t>14</w:t>
      </w:r>
      <w:r>
        <w:rPr>
          <w:rFonts w:hint="eastAsia"/>
        </w:rPr>
        <w:t>上安装</w:t>
      </w:r>
    </w:p>
    <w:p w:rsidR="0039187D" w:rsidRDefault="0039187D" w:rsidP="00523A1A">
      <w:hyperlink r:id="rId156" w:history="1">
        <w:r w:rsidRPr="00CD4E93">
          <w:rPr>
            <w:rStyle w:val="a3"/>
          </w:rPr>
          <w:t>https://docs.mongodb.com/master/tutorial/install-mongodb-on-ubuntu/</w:t>
        </w:r>
      </w:hyperlink>
    </w:p>
    <w:tbl>
      <w:tblPr>
        <w:tblStyle w:val="a4"/>
        <w:tblW w:w="0" w:type="auto"/>
        <w:tblLook w:val="04A0" w:firstRow="1" w:lastRow="0" w:firstColumn="1" w:lastColumn="0" w:noHBand="0" w:noVBand="1"/>
      </w:tblPr>
      <w:tblGrid>
        <w:gridCol w:w="10456"/>
      </w:tblGrid>
      <w:tr w:rsidR="00365988" w:rsidTr="00365988">
        <w:tc>
          <w:tcPr>
            <w:tcW w:w="10456" w:type="dxa"/>
          </w:tcPr>
          <w:p w:rsidR="00365988" w:rsidRDefault="001E3CD4" w:rsidP="00340B44">
            <w:pPr>
              <w:pStyle w:val="a8"/>
              <w:numPr>
                <w:ilvl w:val="0"/>
                <w:numId w:val="8"/>
              </w:numPr>
              <w:ind w:firstLineChars="0"/>
            </w:pPr>
            <w:r>
              <w:t>得到</w:t>
            </w:r>
            <w:r>
              <w:t>key</w:t>
            </w:r>
          </w:p>
          <w:p w:rsidR="00365988" w:rsidRDefault="00365988" w:rsidP="00523A1A">
            <w:r w:rsidRPr="00365988">
              <w:t>sudo apt-key adv --keyserver hkp://keyserver.ubuntu.com:80 --recv 0C49F3730359A14518585931BC711F9BA15703C6</w:t>
            </w:r>
          </w:p>
          <w:p w:rsidR="00340B44" w:rsidRDefault="00340B44" w:rsidP="00340B44">
            <w:pPr>
              <w:pStyle w:val="a8"/>
              <w:numPr>
                <w:ilvl w:val="0"/>
                <w:numId w:val="8"/>
              </w:numPr>
              <w:ind w:firstLineChars="0"/>
            </w:pPr>
            <w:r>
              <w:rPr>
                <w:rFonts w:hint="eastAsia"/>
              </w:rPr>
              <w:t>查看（</w:t>
            </w:r>
            <w:r>
              <w:rPr>
                <w:rFonts w:hint="eastAsia"/>
              </w:rPr>
              <w:t>for</w:t>
            </w:r>
            <w:r>
              <w:t xml:space="preserve"> 14</w:t>
            </w:r>
            <w:r>
              <w:t>）</w:t>
            </w:r>
          </w:p>
          <w:p w:rsidR="00340B44" w:rsidRDefault="00340B44" w:rsidP="00340B44">
            <w:r w:rsidRPr="00340B44">
              <w:t>echo "deb [ arch=amd64 ] http://repo.mongodb.org/apt/ubuntu trusty/mongodb-org/3.4 multiverse" | sudo tee /etc/apt/sources.list.d/mongodb-org-3.4.list</w:t>
            </w:r>
          </w:p>
          <w:p w:rsidR="00340B44" w:rsidRDefault="009C7A79" w:rsidP="009C7A79">
            <w:pPr>
              <w:pStyle w:val="a8"/>
              <w:numPr>
                <w:ilvl w:val="0"/>
                <w:numId w:val="8"/>
              </w:numPr>
              <w:ind w:firstLineChars="0"/>
            </w:pPr>
            <w:r>
              <w:rPr>
                <w:rFonts w:hint="eastAsia"/>
              </w:rPr>
              <w:t>更新</w:t>
            </w:r>
          </w:p>
          <w:p w:rsidR="009C7A79" w:rsidRDefault="009C7A79" w:rsidP="009C7A79">
            <w:r w:rsidRPr="009C7A79">
              <w:t>sudo apt-get update</w:t>
            </w:r>
          </w:p>
          <w:p w:rsidR="009C7A79" w:rsidRDefault="009C7A79" w:rsidP="009C7A79">
            <w:pPr>
              <w:pStyle w:val="a8"/>
              <w:numPr>
                <w:ilvl w:val="0"/>
                <w:numId w:val="8"/>
              </w:numPr>
              <w:ind w:firstLineChars="0"/>
            </w:pPr>
            <w:r>
              <w:rPr>
                <w:rFonts w:hint="eastAsia"/>
              </w:rPr>
              <w:t>安装包</w:t>
            </w:r>
          </w:p>
          <w:p w:rsidR="009C7A79" w:rsidRDefault="009C7A79" w:rsidP="009C7A79">
            <w:pPr>
              <w:pStyle w:val="HTML0"/>
            </w:pPr>
            <w:r>
              <w:t>sudo apt-get install -y mongodb-org</w:t>
            </w:r>
          </w:p>
          <w:p w:rsidR="006B0657" w:rsidRDefault="006B0657" w:rsidP="006B0657">
            <w:pPr>
              <w:pStyle w:val="a8"/>
              <w:numPr>
                <w:ilvl w:val="0"/>
                <w:numId w:val="8"/>
              </w:numPr>
              <w:ind w:firstLineChars="0"/>
            </w:pPr>
            <w:r>
              <w:rPr>
                <w:rFonts w:hint="eastAsia"/>
              </w:rPr>
              <w:t>启动</w:t>
            </w:r>
          </w:p>
          <w:p w:rsidR="006B0657" w:rsidRDefault="006B0657" w:rsidP="006B0657">
            <w:r w:rsidRPr="006B0657">
              <w:t>sudo service mongod start</w:t>
            </w:r>
          </w:p>
          <w:p w:rsidR="00177DB3" w:rsidRDefault="00177DB3" w:rsidP="00177DB3">
            <w:pPr>
              <w:pStyle w:val="a8"/>
              <w:numPr>
                <w:ilvl w:val="0"/>
                <w:numId w:val="8"/>
              </w:numPr>
              <w:ind w:firstLineChars="0"/>
            </w:pPr>
            <w:r>
              <w:rPr>
                <w:rFonts w:hint="eastAsia"/>
              </w:rPr>
              <w:t>校验启动成功</w:t>
            </w:r>
          </w:p>
          <w:p w:rsidR="00177DB3" w:rsidRDefault="00177DB3" w:rsidP="00177DB3">
            <w:r>
              <w:t>查看文件</w:t>
            </w:r>
            <w:r>
              <w:rPr>
                <w:rFonts w:hint="eastAsia"/>
              </w:rPr>
              <w:t xml:space="preserve"> </w:t>
            </w:r>
            <w:r>
              <w:t xml:space="preserve">/var/log/mongodb/mongod.log </w:t>
            </w:r>
          </w:p>
          <w:p w:rsidR="00177DB3" w:rsidRDefault="00177DB3" w:rsidP="00177DB3">
            <w:r>
              <w:t>其中找到：</w:t>
            </w:r>
            <w:r>
              <w:t>[initandlisten] waiting for connections on port &lt;port&gt;</w:t>
            </w:r>
          </w:p>
          <w:p w:rsidR="00177DB3" w:rsidRDefault="00177DB3" w:rsidP="00177DB3">
            <w:r>
              <w:t>端口</w:t>
            </w:r>
            <w:r>
              <w:t xml:space="preserve"> &lt;port&gt; </w:t>
            </w:r>
            <w:r>
              <w:t>定义在文件</w:t>
            </w:r>
            <w:r>
              <w:t xml:space="preserve"> /etc/mongod.conf </w:t>
            </w:r>
            <w:r>
              <w:t>中，默认为</w:t>
            </w:r>
            <w:r>
              <w:t>27017</w:t>
            </w:r>
          </w:p>
          <w:p w:rsidR="00534E6F" w:rsidRDefault="00534E6F" w:rsidP="00534E6F">
            <w:pPr>
              <w:pStyle w:val="a8"/>
              <w:numPr>
                <w:ilvl w:val="0"/>
                <w:numId w:val="8"/>
              </w:numPr>
              <w:ind w:firstLineChars="0"/>
            </w:pPr>
            <w:r>
              <w:rPr>
                <w:rFonts w:hint="eastAsia"/>
              </w:rPr>
              <w:t>停止与重启</w:t>
            </w:r>
          </w:p>
          <w:p w:rsidR="00534E6F" w:rsidRDefault="00534E6F" w:rsidP="00534E6F">
            <w:r>
              <w:t>sudo service mongod stop</w:t>
            </w:r>
          </w:p>
          <w:p w:rsidR="00534E6F" w:rsidRDefault="00534E6F" w:rsidP="00534E6F">
            <w:r>
              <w:t>sudo service mongod restart</w:t>
            </w:r>
          </w:p>
          <w:p w:rsidR="00534E6F" w:rsidRDefault="005163BC" w:rsidP="005163BC">
            <w:pPr>
              <w:pStyle w:val="a8"/>
              <w:numPr>
                <w:ilvl w:val="0"/>
                <w:numId w:val="8"/>
              </w:numPr>
              <w:ind w:firstLineChars="0"/>
            </w:pPr>
            <w:r>
              <w:rPr>
                <w:rFonts w:hint="eastAsia"/>
              </w:rPr>
              <w:t>删除程序</w:t>
            </w:r>
          </w:p>
          <w:p w:rsidR="005163BC" w:rsidRDefault="005163BC" w:rsidP="005163BC">
            <w:r w:rsidRPr="005163BC">
              <w:t>sudo apt-get purge mongodb-org*</w:t>
            </w:r>
          </w:p>
          <w:p w:rsidR="005163BC" w:rsidRDefault="005163BC" w:rsidP="005163BC">
            <w:pPr>
              <w:pStyle w:val="a8"/>
              <w:numPr>
                <w:ilvl w:val="0"/>
                <w:numId w:val="8"/>
              </w:numPr>
              <w:ind w:firstLineChars="0"/>
            </w:pPr>
            <w:r>
              <w:rPr>
                <w:rFonts w:hint="eastAsia"/>
              </w:rPr>
              <w:t>删除数据</w:t>
            </w:r>
          </w:p>
          <w:p w:rsidR="005163BC" w:rsidRDefault="005163BC" w:rsidP="005163BC">
            <w:r>
              <w:t>sudo rm -r /var/log/mongodb</w:t>
            </w:r>
          </w:p>
          <w:p w:rsidR="005163BC" w:rsidRPr="005163BC" w:rsidRDefault="005163BC" w:rsidP="005163BC">
            <w:pPr>
              <w:rPr>
                <w:rFonts w:hint="eastAsia"/>
              </w:rPr>
            </w:pPr>
            <w:r>
              <w:t>sudo rm -r /var/lib/mongodb</w:t>
            </w:r>
          </w:p>
          <w:p w:rsidR="009C7A79" w:rsidRDefault="009C7A79" w:rsidP="009C7A79">
            <w:pPr>
              <w:rPr>
                <w:rFonts w:hint="eastAsia"/>
              </w:rPr>
            </w:pPr>
          </w:p>
          <w:p w:rsidR="00340B44" w:rsidRDefault="00340B44" w:rsidP="00340B44"/>
          <w:p w:rsidR="00340B44" w:rsidRDefault="00340B44" w:rsidP="00340B44"/>
          <w:p w:rsidR="00340B44" w:rsidRDefault="00340B44" w:rsidP="00340B44"/>
          <w:p w:rsidR="00340B44" w:rsidRDefault="00340B44" w:rsidP="00340B44">
            <w:pPr>
              <w:rPr>
                <w:rFonts w:hint="eastAsia"/>
              </w:rPr>
            </w:pPr>
          </w:p>
        </w:tc>
      </w:tr>
    </w:tbl>
    <w:p w:rsidR="0039187D" w:rsidRPr="00523A1A" w:rsidRDefault="0039187D" w:rsidP="00523A1A">
      <w:pPr>
        <w:rPr>
          <w:rFonts w:hint="eastAsia"/>
        </w:rPr>
      </w:pPr>
    </w:p>
    <w:sectPr w:rsidR="0039187D" w:rsidRPr="00523A1A" w:rsidSect="006619B4">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7D468E"/>
    <w:multiLevelType w:val="multilevel"/>
    <w:tmpl w:val="0DD2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A869C9"/>
    <w:multiLevelType w:val="multilevel"/>
    <w:tmpl w:val="47BE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72156C3"/>
    <w:multiLevelType w:val="multilevel"/>
    <w:tmpl w:val="9CC4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C86E97"/>
    <w:multiLevelType w:val="multilevel"/>
    <w:tmpl w:val="E332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2D641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3BB37640"/>
    <w:multiLevelType w:val="multilevel"/>
    <w:tmpl w:val="831C6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5F3413"/>
    <w:multiLevelType w:val="multilevel"/>
    <w:tmpl w:val="DE14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F569DA"/>
    <w:multiLevelType w:val="multilevel"/>
    <w:tmpl w:val="4950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E61D9F"/>
    <w:multiLevelType w:val="hybridMultilevel"/>
    <w:tmpl w:val="7B340F88"/>
    <w:lvl w:ilvl="0" w:tplc="0AB044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7"/>
  </w:num>
  <w:num w:numId="4">
    <w:abstractNumId w:val="6"/>
  </w:num>
  <w:num w:numId="5">
    <w:abstractNumId w:val="3"/>
  </w:num>
  <w:num w:numId="6">
    <w:abstractNumId w:val="0"/>
  </w:num>
  <w:num w:numId="7">
    <w:abstractNumId w:val="5"/>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956"/>
    <w:rsid w:val="00002B2A"/>
    <w:rsid w:val="00020720"/>
    <w:rsid w:val="0002184D"/>
    <w:rsid w:val="00026616"/>
    <w:rsid w:val="00034C4D"/>
    <w:rsid w:val="00054162"/>
    <w:rsid w:val="000679E2"/>
    <w:rsid w:val="000B69BE"/>
    <w:rsid w:val="000E788C"/>
    <w:rsid w:val="000F1CC1"/>
    <w:rsid w:val="000F6041"/>
    <w:rsid w:val="001014F5"/>
    <w:rsid w:val="00126B44"/>
    <w:rsid w:val="00161DA6"/>
    <w:rsid w:val="00177DB3"/>
    <w:rsid w:val="001853E8"/>
    <w:rsid w:val="001970E2"/>
    <w:rsid w:val="001B3259"/>
    <w:rsid w:val="001C2D8B"/>
    <w:rsid w:val="001C5150"/>
    <w:rsid w:val="001C57D0"/>
    <w:rsid w:val="001D428A"/>
    <w:rsid w:val="001E3CD4"/>
    <w:rsid w:val="00202170"/>
    <w:rsid w:val="00252A61"/>
    <w:rsid w:val="00303B8B"/>
    <w:rsid w:val="00334524"/>
    <w:rsid w:val="00340B44"/>
    <w:rsid w:val="00365988"/>
    <w:rsid w:val="003754E1"/>
    <w:rsid w:val="00375A95"/>
    <w:rsid w:val="00382218"/>
    <w:rsid w:val="00383974"/>
    <w:rsid w:val="003903BA"/>
    <w:rsid w:val="0039187D"/>
    <w:rsid w:val="00393CAC"/>
    <w:rsid w:val="003B1275"/>
    <w:rsid w:val="00402576"/>
    <w:rsid w:val="00403410"/>
    <w:rsid w:val="004173A2"/>
    <w:rsid w:val="00420336"/>
    <w:rsid w:val="00424FD7"/>
    <w:rsid w:val="00427919"/>
    <w:rsid w:val="00430CEE"/>
    <w:rsid w:val="00435032"/>
    <w:rsid w:val="00435211"/>
    <w:rsid w:val="00437004"/>
    <w:rsid w:val="00442E20"/>
    <w:rsid w:val="00465DA0"/>
    <w:rsid w:val="004710C7"/>
    <w:rsid w:val="004752A8"/>
    <w:rsid w:val="00483666"/>
    <w:rsid w:val="00493ADA"/>
    <w:rsid w:val="005163BC"/>
    <w:rsid w:val="00523A1A"/>
    <w:rsid w:val="00534E6F"/>
    <w:rsid w:val="00541956"/>
    <w:rsid w:val="005548B0"/>
    <w:rsid w:val="005748EB"/>
    <w:rsid w:val="005C773F"/>
    <w:rsid w:val="005F5DD0"/>
    <w:rsid w:val="006039C6"/>
    <w:rsid w:val="00603CF7"/>
    <w:rsid w:val="00606664"/>
    <w:rsid w:val="00607FDC"/>
    <w:rsid w:val="00622123"/>
    <w:rsid w:val="00624A5A"/>
    <w:rsid w:val="00642C2E"/>
    <w:rsid w:val="00645981"/>
    <w:rsid w:val="00661003"/>
    <w:rsid w:val="006619B4"/>
    <w:rsid w:val="00664C50"/>
    <w:rsid w:val="0066571B"/>
    <w:rsid w:val="00666E50"/>
    <w:rsid w:val="006949B0"/>
    <w:rsid w:val="006A2985"/>
    <w:rsid w:val="006B0657"/>
    <w:rsid w:val="006C0715"/>
    <w:rsid w:val="006E5C21"/>
    <w:rsid w:val="007120AA"/>
    <w:rsid w:val="00716A02"/>
    <w:rsid w:val="00717FB8"/>
    <w:rsid w:val="00736024"/>
    <w:rsid w:val="00767C4D"/>
    <w:rsid w:val="0077093C"/>
    <w:rsid w:val="007972BB"/>
    <w:rsid w:val="007B5964"/>
    <w:rsid w:val="007D0C5D"/>
    <w:rsid w:val="007D6D93"/>
    <w:rsid w:val="007D7035"/>
    <w:rsid w:val="008121A3"/>
    <w:rsid w:val="00812695"/>
    <w:rsid w:val="00817163"/>
    <w:rsid w:val="00817569"/>
    <w:rsid w:val="00831C51"/>
    <w:rsid w:val="008565DC"/>
    <w:rsid w:val="00887935"/>
    <w:rsid w:val="00890145"/>
    <w:rsid w:val="008A12E0"/>
    <w:rsid w:val="008C55E7"/>
    <w:rsid w:val="008D562E"/>
    <w:rsid w:val="008E5572"/>
    <w:rsid w:val="008F733D"/>
    <w:rsid w:val="009056FE"/>
    <w:rsid w:val="00954525"/>
    <w:rsid w:val="00967C28"/>
    <w:rsid w:val="00974CDC"/>
    <w:rsid w:val="009A14EE"/>
    <w:rsid w:val="009C7A79"/>
    <w:rsid w:val="00A0031F"/>
    <w:rsid w:val="00A02D4E"/>
    <w:rsid w:val="00A14099"/>
    <w:rsid w:val="00A233DE"/>
    <w:rsid w:val="00A4320C"/>
    <w:rsid w:val="00A64541"/>
    <w:rsid w:val="00A9686B"/>
    <w:rsid w:val="00AA3A9C"/>
    <w:rsid w:val="00B152B6"/>
    <w:rsid w:val="00B4400D"/>
    <w:rsid w:val="00B514C5"/>
    <w:rsid w:val="00B61A5C"/>
    <w:rsid w:val="00B71A1D"/>
    <w:rsid w:val="00B8796C"/>
    <w:rsid w:val="00BB72A8"/>
    <w:rsid w:val="00BE17BA"/>
    <w:rsid w:val="00C116E5"/>
    <w:rsid w:val="00C16562"/>
    <w:rsid w:val="00C23CAF"/>
    <w:rsid w:val="00C23F0C"/>
    <w:rsid w:val="00C764DA"/>
    <w:rsid w:val="00C9117D"/>
    <w:rsid w:val="00CA0AE9"/>
    <w:rsid w:val="00CA1688"/>
    <w:rsid w:val="00CB5664"/>
    <w:rsid w:val="00CB74E0"/>
    <w:rsid w:val="00CD4333"/>
    <w:rsid w:val="00CF51C4"/>
    <w:rsid w:val="00D129F3"/>
    <w:rsid w:val="00D23F75"/>
    <w:rsid w:val="00D60F57"/>
    <w:rsid w:val="00D63ABB"/>
    <w:rsid w:val="00D71970"/>
    <w:rsid w:val="00DC1A35"/>
    <w:rsid w:val="00DD256F"/>
    <w:rsid w:val="00DF3723"/>
    <w:rsid w:val="00DF704E"/>
    <w:rsid w:val="00E21530"/>
    <w:rsid w:val="00E25D15"/>
    <w:rsid w:val="00E76C02"/>
    <w:rsid w:val="00EA3D92"/>
    <w:rsid w:val="00EA768D"/>
    <w:rsid w:val="00EE4B4E"/>
    <w:rsid w:val="00EE7EC8"/>
    <w:rsid w:val="00F16052"/>
    <w:rsid w:val="00F551A3"/>
    <w:rsid w:val="00F91B54"/>
    <w:rsid w:val="00F97404"/>
    <w:rsid w:val="00FA784D"/>
    <w:rsid w:val="00FB49DB"/>
    <w:rsid w:val="00FB5770"/>
    <w:rsid w:val="00FC7DFF"/>
    <w:rsid w:val="00FE5AFE"/>
    <w:rsid w:val="00FF33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B67BE0-285D-4EEC-BD64-F7B9F9364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61A5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61A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61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61A5C"/>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B61A5C"/>
    <w:rPr>
      <w:b/>
      <w:bCs/>
      <w:kern w:val="44"/>
      <w:sz w:val="44"/>
      <w:szCs w:val="44"/>
    </w:rPr>
  </w:style>
  <w:style w:type="character" w:styleId="a3">
    <w:name w:val="Hyperlink"/>
    <w:basedOn w:val="a0"/>
    <w:uiPriority w:val="99"/>
    <w:unhideWhenUsed/>
    <w:rsid w:val="001014F5"/>
    <w:rPr>
      <w:color w:val="0563C1" w:themeColor="hyperlink"/>
      <w:u w:val="single"/>
    </w:rPr>
  </w:style>
  <w:style w:type="table" w:styleId="a4">
    <w:name w:val="Table Grid"/>
    <w:basedOn w:val="a1"/>
    <w:uiPriority w:val="39"/>
    <w:rsid w:val="00661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semiHidden/>
    <w:rsid w:val="006619B4"/>
    <w:rPr>
      <w:b/>
      <w:bCs/>
      <w:sz w:val="32"/>
      <w:szCs w:val="32"/>
    </w:rPr>
  </w:style>
  <w:style w:type="character" w:customStyle="1" w:styleId="cardheading1myyk">
    <w:name w:val="card__heading___1myyk"/>
    <w:basedOn w:val="a0"/>
    <w:rsid w:val="006619B4"/>
  </w:style>
  <w:style w:type="paragraph" w:styleId="a5">
    <w:name w:val="Normal (Web)"/>
    <w:basedOn w:val="a"/>
    <w:uiPriority w:val="99"/>
    <w:semiHidden/>
    <w:unhideWhenUsed/>
    <w:rsid w:val="006619B4"/>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6619B4"/>
    <w:rPr>
      <w:rFonts w:ascii="宋体" w:eastAsia="宋体" w:hAnsi="宋体" w:cs="宋体"/>
      <w:sz w:val="24"/>
      <w:szCs w:val="24"/>
    </w:rPr>
  </w:style>
  <w:style w:type="character" w:customStyle="1" w:styleId="apple-converted-space">
    <w:name w:val="apple-converted-space"/>
    <w:basedOn w:val="a0"/>
    <w:rsid w:val="006619B4"/>
  </w:style>
  <w:style w:type="paragraph" w:styleId="HTML0">
    <w:name w:val="HTML Preformatted"/>
    <w:basedOn w:val="a"/>
    <w:link w:val="HTMLChar"/>
    <w:uiPriority w:val="99"/>
    <w:semiHidden/>
    <w:unhideWhenUsed/>
    <w:rsid w:val="006619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6619B4"/>
    <w:rPr>
      <w:rFonts w:ascii="宋体" w:eastAsia="宋体" w:hAnsi="宋体" w:cs="宋体"/>
      <w:kern w:val="0"/>
      <w:sz w:val="24"/>
      <w:szCs w:val="24"/>
    </w:rPr>
  </w:style>
  <w:style w:type="character" w:styleId="a6">
    <w:name w:val="Strong"/>
    <w:basedOn w:val="a0"/>
    <w:uiPriority w:val="22"/>
    <w:qFormat/>
    <w:rsid w:val="00C16562"/>
    <w:rPr>
      <w:b/>
      <w:bCs/>
    </w:rPr>
  </w:style>
  <w:style w:type="character" w:styleId="a7">
    <w:name w:val="FollowedHyperlink"/>
    <w:basedOn w:val="a0"/>
    <w:uiPriority w:val="99"/>
    <w:semiHidden/>
    <w:unhideWhenUsed/>
    <w:rsid w:val="001C2D8B"/>
    <w:rPr>
      <w:color w:val="954F72" w:themeColor="followedHyperlink"/>
      <w:u w:val="single"/>
    </w:rPr>
  </w:style>
  <w:style w:type="paragraph" w:styleId="a8">
    <w:name w:val="List Paragraph"/>
    <w:basedOn w:val="a"/>
    <w:uiPriority w:val="34"/>
    <w:qFormat/>
    <w:rsid w:val="00A0031F"/>
    <w:pPr>
      <w:ind w:firstLineChars="200" w:firstLine="420"/>
    </w:pPr>
  </w:style>
  <w:style w:type="character" w:customStyle="1" w:styleId="token">
    <w:name w:val="token"/>
    <w:basedOn w:val="a0"/>
    <w:rsid w:val="007120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9725">
      <w:bodyDiv w:val="1"/>
      <w:marLeft w:val="0"/>
      <w:marRight w:val="0"/>
      <w:marTop w:val="0"/>
      <w:marBottom w:val="0"/>
      <w:divBdr>
        <w:top w:val="none" w:sz="0" w:space="0" w:color="auto"/>
        <w:left w:val="none" w:sz="0" w:space="0" w:color="auto"/>
        <w:bottom w:val="none" w:sz="0" w:space="0" w:color="auto"/>
        <w:right w:val="none" w:sz="0" w:space="0" w:color="auto"/>
      </w:divBdr>
    </w:div>
    <w:div w:id="16665066">
      <w:bodyDiv w:val="1"/>
      <w:marLeft w:val="0"/>
      <w:marRight w:val="0"/>
      <w:marTop w:val="0"/>
      <w:marBottom w:val="0"/>
      <w:divBdr>
        <w:top w:val="none" w:sz="0" w:space="0" w:color="auto"/>
        <w:left w:val="none" w:sz="0" w:space="0" w:color="auto"/>
        <w:bottom w:val="none" w:sz="0" w:space="0" w:color="auto"/>
        <w:right w:val="none" w:sz="0" w:space="0" w:color="auto"/>
      </w:divBdr>
      <w:divsChild>
        <w:div w:id="1073773049">
          <w:marLeft w:val="-90"/>
          <w:marRight w:val="-90"/>
          <w:marTop w:val="0"/>
          <w:marBottom w:val="0"/>
          <w:divBdr>
            <w:top w:val="none" w:sz="0" w:space="0" w:color="auto"/>
            <w:left w:val="none" w:sz="0" w:space="0" w:color="auto"/>
            <w:bottom w:val="none" w:sz="0" w:space="0" w:color="auto"/>
            <w:right w:val="none" w:sz="0" w:space="0" w:color="auto"/>
          </w:divBdr>
          <w:divsChild>
            <w:div w:id="1106778676">
              <w:marLeft w:val="0"/>
              <w:marRight w:val="0"/>
              <w:marTop w:val="0"/>
              <w:marBottom w:val="0"/>
              <w:divBdr>
                <w:top w:val="none" w:sz="0" w:space="0" w:color="auto"/>
                <w:left w:val="none" w:sz="0" w:space="0" w:color="auto"/>
                <w:bottom w:val="none" w:sz="0" w:space="0" w:color="auto"/>
                <w:right w:val="none" w:sz="0" w:space="0" w:color="auto"/>
              </w:divBdr>
              <w:divsChild>
                <w:div w:id="1981571561">
                  <w:marLeft w:val="0"/>
                  <w:marRight w:val="0"/>
                  <w:marTop w:val="0"/>
                  <w:marBottom w:val="0"/>
                  <w:divBdr>
                    <w:top w:val="none" w:sz="0" w:space="0" w:color="auto"/>
                    <w:left w:val="none" w:sz="0" w:space="0" w:color="auto"/>
                    <w:bottom w:val="none" w:sz="0" w:space="0" w:color="auto"/>
                    <w:right w:val="none" w:sz="0" w:space="0" w:color="auto"/>
                  </w:divBdr>
                  <w:divsChild>
                    <w:div w:id="2141916265">
                      <w:marLeft w:val="0"/>
                      <w:marRight w:val="0"/>
                      <w:marTop w:val="0"/>
                      <w:marBottom w:val="0"/>
                      <w:divBdr>
                        <w:top w:val="none" w:sz="0" w:space="0" w:color="auto"/>
                        <w:left w:val="none" w:sz="0" w:space="0" w:color="auto"/>
                        <w:bottom w:val="none" w:sz="0" w:space="0" w:color="auto"/>
                        <w:right w:val="none" w:sz="0" w:space="0" w:color="auto"/>
                      </w:divBdr>
                      <w:divsChild>
                        <w:div w:id="1756440080">
                          <w:marLeft w:val="0"/>
                          <w:marRight w:val="0"/>
                          <w:marTop w:val="0"/>
                          <w:marBottom w:val="0"/>
                          <w:divBdr>
                            <w:top w:val="none" w:sz="0" w:space="0" w:color="auto"/>
                            <w:left w:val="none" w:sz="0" w:space="0" w:color="auto"/>
                            <w:bottom w:val="none" w:sz="0" w:space="0" w:color="auto"/>
                            <w:right w:val="none" w:sz="0" w:space="0" w:color="auto"/>
                          </w:divBdr>
                        </w:div>
                        <w:div w:id="950942544">
                          <w:marLeft w:val="0"/>
                          <w:marRight w:val="0"/>
                          <w:marTop w:val="0"/>
                          <w:marBottom w:val="0"/>
                          <w:divBdr>
                            <w:top w:val="none" w:sz="0" w:space="0" w:color="auto"/>
                            <w:left w:val="none" w:sz="0" w:space="0" w:color="auto"/>
                            <w:bottom w:val="none" w:sz="0" w:space="0" w:color="auto"/>
                            <w:right w:val="none" w:sz="0" w:space="0" w:color="auto"/>
                          </w:divBdr>
                          <w:divsChild>
                            <w:div w:id="142927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4580">
                      <w:marLeft w:val="0"/>
                      <w:marRight w:val="0"/>
                      <w:marTop w:val="0"/>
                      <w:marBottom w:val="0"/>
                      <w:divBdr>
                        <w:top w:val="none" w:sz="0" w:space="0" w:color="auto"/>
                        <w:left w:val="none" w:sz="0" w:space="0" w:color="auto"/>
                        <w:bottom w:val="none" w:sz="0" w:space="0" w:color="auto"/>
                        <w:right w:val="none" w:sz="0" w:space="0" w:color="auto"/>
                      </w:divBdr>
                      <w:divsChild>
                        <w:div w:id="797530408">
                          <w:marLeft w:val="0"/>
                          <w:marRight w:val="0"/>
                          <w:marTop w:val="0"/>
                          <w:marBottom w:val="0"/>
                          <w:divBdr>
                            <w:top w:val="none" w:sz="0" w:space="0" w:color="auto"/>
                            <w:left w:val="none" w:sz="0" w:space="0" w:color="auto"/>
                            <w:bottom w:val="none" w:sz="0" w:space="0" w:color="auto"/>
                            <w:right w:val="none" w:sz="0" w:space="0" w:color="auto"/>
                          </w:divBdr>
                        </w:div>
                        <w:div w:id="1330401858">
                          <w:marLeft w:val="0"/>
                          <w:marRight w:val="0"/>
                          <w:marTop w:val="0"/>
                          <w:marBottom w:val="0"/>
                          <w:divBdr>
                            <w:top w:val="none" w:sz="0" w:space="0" w:color="auto"/>
                            <w:left w:val="none" w:sz="0" w:space="0" w:color="auto"/>
                            <w:bottom w:val="none" w:sz="0" w:space="0" w:color="auto"/>
                            <w:right w:val="none" w:sz="0" w:space="0" w:color="auto"/>
                          </w:divBdr>
                          <w:divsChild>
                            <w:div w:id="49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40593">
                      <w:marLeft w:val="0"/>
                      <w:marRight w:val="0"/>
                      <w:marTop w:val="0"/>
                      <w:marBottom w:val="0"/>
                      <w:divBdr>
                        <w:top w:val="none" w:sz="0" w:space="0" w:color="auto"/>
                        <w:left w:val="none" w:sz="0" w:space="0" w:color="auto"/>
                        <w:bottom w:val="none" w:sz="0" w:space="0" w:color="auto"/>
                        <w:right w:val="none" w:sz="0" w:space="0" w:color="auto"/>
                      </w:divBdr>
                      <w:divsChild>
                        <w:div w:id="2016767102">
                          <w:marLeft w:val="0"/>
                          <w:marRight w:val="0"/>
                          <w:marTop w:val="0"/>
                          <w:marBottom w:val="0"/>
                          <w:divBdr>
                            <w:top w:val="none" w:sz="0" w:space="0" w:color="auto"/>
                            <w:left w:val="none" w:sz="0" w:space="0" w:color="auto"/>
                            <w:bottom w:val="none" w:sz="0" w:space="0" w:color="auto"/>
                            <w:right w:val="none" w:sz="0" w:space="0" w:color="auto"/>
                          </w:divBdr>
                        </w:div>
                        <w:div w:id="1016269145">
                          <w:marLeft w:val="0"/>
                          <w:marRight w:val="0"/>
                          <w:marTop w:val="0"/>
                          <w:marBottom w:val="0"/>
                          <w:divBdr>
                            <w:top w:val="none" w:sz="0" w:space="0" w:color="auto"/>
                            <w:left w:val="none" w:sz="0" w:space="0" w:color="auto"/>
                            <w:bottom w:val="none" w:sz="0" w:space="0" w:color="auto"/>
                            <w:right w:val="none" w:sz="0" w:space="0" w:color="auto"/>
                          </w:divBdr>
                          <w:divsChild>
                            <w:div w:id="13903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1075">
                      <w:marLeft w:val="0"/>
                      <w:marRight w:val="0"/>
                      <w:marTop w:val="0"/>
                      <w:marBottom w:val="0"/>
                      <w:divBdr>
                        <w:top w:val="none" w:sz="0" w:space="0" w:color="auto"/>
                        <w:left w:val="none" w:sz="0" w:space="0" w:color="auto"/>
                        <w:bottom w:val="none" w:sz="0" w:space="0" w:color="auto"/>
                        <w:right w:val="none" w:sz="0" w:space="0" w:color="auto"/>
                      </w:divBdr>
                      <w:divsChild>
                        <w:div w:id="153448873">
                          <w:marLeft w:val="0"/>
                          <w:marRight w:val="0"/>
                          <w:marTop w:val="0"/>
                          <w:marBottom w:val="0"/>
                          <w:divBdr>
                            <w:top w:val="none" w:sz="0" w:space="0" w:color="auto"/>
                            <w:left w:val="none" w:sz="0" w:space="0" w:color="auto"/>
                            <w:bottom w:val="none" w:sz="0" w:space="0" w:color="auto"/>
                            <w:right w:val="none" w:sz="0" w:space="0" w:color="auto"/>
                          </w:divBdr>
                        </w:div>
                        <w:div w:id="263073694">
                          <w:marLeft w:val="0"/>
                          <w:marRight w:val="0"/>
                          <w:marTop w:val="0"/>
                          <w:marBottom w:val="0"/>
                          <w:divBdr>
                            <w:top w:val="none" w:sz="0" w:space="0" w:color="auto"/>
                            <w:left w:val="none" w:sz="0" w:space="0" w:color="auto"/>
                            <w:bottom w:val="none" w:sz="0" w:space="0" w:color="auto"/>
                            <w:right w:val="none" w:sz="0" w:space="0" w:color="auto"/>
                          </w:divBdr>
                          <w:divsChild>
                            <w:div w:id="2552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3897">
                      <w:marLeft w:val="0"/>
                      <w:marRight w:val="0"/>
                      <w:marTop w:val="0"/>
                      <w:marBottom w:val="0"/>
                      <w:divBdr>
                        <w:top w:val="none" w:sz="0" w:space="0" w:color="auto"/>
                        <w:left w:val="none" w:sz="0" w:space="0" w:color="auto"/>
                        <w:bottom w:val="none" w:sz="0" w:space="0" w:color="auto"/>
                        <w:right w:val="none" w:sz="0" w:space="0" w:color="auto"/>
                      </w:divBdr>
                      <w:divsChild>
                        <w:div w:id="637227420">
                          <w:marLeft w:val="0"/>
                          <w:marRight w:val="0"/>
                          <w:marTop w:val="0"/>
                          <w:marBottom w:val="0"/>
                          <w:divBdr>
                            <w:top w:val="none" w:sz="0" w:space="0" w:color="auto"/>
                            <w:left w:val="none" w:sz="0" w:space="0" w:color="auto"/>
                            <w:bottom w:val="none" w:sz="0" w:space="0" w:color="auto"/>
                            <w:right w:val="none" w:sz="0" w:space="0" w:color="auto"/>
                          </w:divBdr>
                        </w:div>
                        <w:div w:id="985008390">
                          <w:marLeft w:val="0"/>
                          <w:marRight w:val="0"/>
                          <w:marTop w:val="0"/>
                          <w:marBottom w:val="0"/>
                          <w:divBdr>
                            <w:top w:val="none" w:sz="0" w:space="0" w:color="auto"/>
                            <w:left w:val="none" w:sz="0" w:space="0" w:color="auto"/>
                            <w:bottom w:val="none" w:sz="0" w:space="0" w:color="auto"/>
                            <w:right w:val="none" w:sz="0" w:space="0" w:color="auto"/>
                          </w:divBdr>
                          <w:divsChild>
                            <w:div w:id="16196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2193">
                      <w:marLeft w:val="0"/>
                      <w:marRight w:val="0"/>
                      <w:marTop w:val="0"/>
                      <w:marBottom w:val="0"/>
                      <w:divBdr>
                        <w:top w:val="none" w:sz="0" w:space="0" w:color="auto"/>
                        <w:left w:val="none" w:sz="0" w:space="0" w:color="auto"/>
                        <w:bottom w:val="none" w:sz="0" w:space="0" w:color="auto"/>
                        <w:right w:val="none" w:sz="0" w:space="0" w:color="auto"/>
                      </w:divBdr>
                      <w:divsChild>
                        <w:div w:id="1830438379">
                          <w:marLeft w:val="0"/>
                          <w:marRight w:val="0"/>
                          <w:marTop w:val="0"/>
                          <w:marBottom w:val="0"/>
                          <w:divBdr>
                            <w:top w:val="none" w:sz="0" w:space="0" w:color="auto"/>
                            <w:left w:val="none" w:sz="0" w:space="0" w:color="auto"/>
                            <w:bottom w:val="none" w:sz="0" w:space="0" w:color="auto"/>
                            <w:right w:val="none" w:sz="0" w:space="0" w:color="auto"/>
                          </w:divBdr>
                        </w:div>
                        <w:div w:id="479276415">
                          <w:marLeft w:val="0"/>
                          <w:marRight w:val="0"/>
                          <w:marTop w:val="0"/>
                          <w:marBottom w:val="0"/>
                          <w:divBdr>
                            <w:top w:val="none" w:sz="0" w:space="0" w:color="auto"/>
                            <w:left w:val="none" w:sz="0" w:space="0" w:color="auto"/>
                            <w:bottom w:val="none" w:sz="0" w:space="0" w:color="auto"/>
                            <w:right w:val="none" w:sz="0" w:space="0" w:color="auto"/>
                          </w:divBdr>
                          <w:divsChild>
                            <w:div w:id="15536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19856">
                      <w:marLeft w:val="0"/>
                      <w:marRight w:val="0"/>
                      <w:marTop w:val="0"/>
                      <w:marBottom w:val="0"/>
                      <w:divBdr>
                        <w:top w:val="none" w:sz="0" w:space="0" w:color="auto"/>
                        <w:left w:val="none" w:sz="0" w:space="0" w:color="auto"/>
                        <w:bottom w:val="none" w:sz="0" w:space="0" w:color="auto"/>
                        <w:right w:val="none" w:sz="0" w:space="0" w:color="auto"/>
                      </w:divBdr>
                      <w:divsChild>
                        <w:div w:id="1799569423">
                          <w:marLeft w:val="0"/>
                          <w:marRight w:val="0"/>
                          <w:marTop w:val="0"/>
                          <w:marBottom w:val="0"/>
                          <w:divBdr>
                            <w:top w:val="none" w:sz="0" w:space="0" w:color="auto"/>
                            <w:left w:val="none" w:sz="0" w:space="0" w:color="auto"/>
                            <w:bottom w:val="none" w:sz="0" w:space="0" w:color="auto"/>
                            <w:right w:val="none" w:sz="0" w:space="0" w:color="auto"/>
                          </w:divBdr>
                        </w:div>
                        <w:div w:id="791367537">
                          <w:marLeft w:val="0"/>
                          <w:marRight w:val="0"/>
                          <w:marTop w:val="0"/>
                          <w:marBottom w:val="0"/>
                          <w:divBdr>
                            <w:top w:val="none" w:sz="0" w:space="0" w:color="auto"/>
                            <w:left w:val="none" w:sz="0" w:space="0" w:color="auto"/>
                            <w:bottom w:val="none" w:sz="0" w:space="0" w:color="auto"/>
                            <w:right w:val="none" w:sz="0" w:space="0" w:color="auto"/>
                          </w:divBdr>
                          <w:divsChild>
                            <w:div w:id="1707102268">
                              <w:marLeft w:val="0"/>
                              <w:marRight w:val="0"/>
                              <w:marTop w:val="0"/>
                              <w:marBottom w:val="0"/>
                              <w:divBdr>
                                <w:top w:val="none" w:sz="0" w:space="0" w:color="auto"/>
                                <w:left w:val="none" w:sz="0" w:space="0" w:color="auto"/>
                                <w:bottom w:val="none" w:sz="0" w:space="0" w:color="auto"/>
                                <w:right w:val="none" w:sz="0" w:space="0" w:color="auto"/>
                              </w:divBdr>
                              <w:divsChild>
                                <w:div w:id="305401335">
                                  <w:marLeft w:val="0"/>
                                  <w:marRight w:val="0"/>
                                  <w:marTop w:val="0"/>
                                  <w:marBottom w:val="60"/>
                                  <w:divBdr>
                                    <w:top w:val="none" w:sz="0" w:space="0" w:color="auto"/>
                                    <w:left w:val="none" w:sz="0" w:space="0" w:color="auto"/>
                                    <w:bottom w:val="none" w:sz="0" w:space="0" w:color="auto"/>
                                    <w:right w:val="none" w:sz="0" w:space="0" w:color="auto"/>
                                  </w:divBdr>
                                </w:div>
                                <w:div w:id="1328632058">
                                  <w:marLeft w:val="0"/>
                                  <w:marRight w:val="0"/>
                                  <w:marTop w:val="0"/>
                                  <w:marBottom w:val="60"/>
                                  <w:divBdr>
                                    <w:top w:val="none" w:sz="0" w:space="0" w:color="auto"/>
                                    <w:left w:val="none" w:sz="0" w:space="0" w:color="auto"/>
                                    <w:bottom w:val="none" w:sz="0" w:space="0" w:color="auto"/>
                                    <w:right w:val="none" w:sz="0" w:space="0" w:color="auto"/>
                                  </w:divBdr>
                                </w:div>
                                <w:div w:id="816843505">
                                  <w:marLeft w:val="0"/>
                                  <w:marRight w:val="0"/>
                                  <w:marTop w:val="0"/>
                                  <w:marBottom w:val="60"/>
                                  <w:divBdr>
                                    <w:top w:val="none" w:sz="0" w:space="0" w:color="auto"/>
                                    <w:left w:val="none" w:sz="0" w:space="0" w:color="auto"/>
                                    <w:bottom w:val="none" w:sz="0" w:space="0" w:color="auto"/>
                                    <w:right w:val="none" w:sz="0" w:space="0" w:color="auto"/>
                                  </w:divBdr>
                                </w:div>
                                <w:div w:id="1182167435">
                                  <w:marLeft w:val="0"/>
                                  <w:marRight w:val="0"/>
                                  <w:marTop w:val="0"/>
                                  <w:marBottom w:val="60"/>
                                  <w:divBdr>
                                    <w:top w:val="none" w:sz="0" w:space="0" w:color="auto"/>
                                    <w:left w:val="none" w:sz="0" w:space="0" w:color="auto"/>
                                    <w:bottom w:val="none" w:sz="0" w:space="0" w:color="auto"/>
                                    <w:right w:val="none" w:sz="0" w:space="0" w:color="auto"/>
                                  </w:divBdr>
                                </w:div>
                                <w:div w:id="2090879853">
                                  <w:marLeft w:val="0"/>
                                  <w:marRight w:val="0"/>
                                  <w:marTop w:val="0"/>
                                  <w:marBottom w:val="60"/>
                                  <w:divBdr>
                                    <w:top w:val="none" w:sz="0" w:space="0" w:color="auto"/>
                                    <w:left w:val="none" w:sz="0" w:space="0" w:color="auto"/>
                                    <w:bottom w:val="none" w:sz="0" w:space="0" w:color="auto"/>
                                    <w:right w:val="none" w:sz="0" w:space="0" w:color="auto"/>
                                  </w:divBdr>
                                </w:div>
                                <w:div w:id="18241455">
                                  <w:marLeft w:val="0"/>
                                  <w:marRight w:val="0"/>
                                  <w:marTop w:val="0"/>
                                  <w:marBottom w:val="0"/>
                                  <w:divBdr>
                                    <w:top w:val="none" w:sz="0" w:space="0" w:color="auto"/>
                                    <w:left w:val="none" w:sz="0" w:space="0" w:color="auto"/>
                                    <w:bottom w:val="none" w:sz="0" w:space="0" w:color="auto"/>
                                    <w:right w:val="none" w:sz="0" w:space="0" w:color="auto"/>
                                  </w:divBdr>
                                  <w:divsChild>
                                    <w:div w:id="2083988527">
                                      <w:marLeft w:val="0"/>
                                      <w:marRight w:val="0"/>
                                      <w:marTop w:val="0"/>
                                      <w:marBottom w:val="0"/>
                                      <w:divBdr>
                                        <w:top w:val="none" w:sz="0" w:space="0" w:color="auto"/>
                                        <w:left w:val="none" w:sz="0" w:space="0" w:color="auto"/>
                                        <w:bottom w:val="none" w:sz="0" w:space="0" w:color="auto"/>
                                        <w:right w:val="none" w:sz="0" w:space="0" w:color="auto"/>
                                      </w:divBdr>
                                      <w:divsChild>
                                        <w:div w:id="739131613">
                                          <w:marLeft w:val="0"/>
                                          <w:marRight w:val="0"/>
                                          <w:marTop w:val="0"/>
                                          <w:marBottom w:val="0"/>
                                          <w:divBdr>
                                            <w:top w:val="none" w:sz="0" w:space="0" w:color="auto"/>
                                            <w:left w:val="none" w:sz="0" w:space="0" w:color="auto"/>
                                            <w:bottom w:val="single" w:sz="6" w:space="0" w:color="auto"/>
                                            <w:right w:val="none" w:sz="0" w:space="0" w:color="auto"/>
                                          </w:divBdr>
                                          <w:divsChild>
                                            <w:div w:id="2025475649">
                                              <w:marLeft w:val="0"/>
                                              <w:marRight w:val="0"/>
                                              <w:marTop w:val="0"/>
                                              <w:marBottom w:val="0"/>
                                              <w:divBdr>
                                                <w:top w:val="none" w:sz="0" w:space="0" w:color="auto"/>
                                                <w:left w:val="none" w:sz="0" w:space="0" w:color="auto"/>
                                                <w:bottom w:val="none" w:sz="0" w:space="0" w:color="auto"/>
                                                <w:right w:val="none" w:sz="0" w:space="0" w:color="auto"/>
                                              </w:divBdr>
                                              <w:divsChild>
                                                <w:div w:id="601453761">
                                                  <w:marLeft w:val="0"/>
                                                  <w:marRight w:val="0"/>
                                                  <w:marTop w:val="0"/>
                                                  <w:marBottom w:val="60"/>
                                                  <w:divBdr>
                                                    <w:top w:val="none" w:sz="0" w:space="0" w:color="auto"/>
                                                    <w:left w:val="none" w:sz="0" w:space="0" w:color="auto"/>
                                                    <w:bottom w:val="none" w:sz="0" w:space="0" w:color="auto"/>
                                                    <w:right w:val="none" w:sz="0" w:space="0" w:color="auto"/>
                                                  </w:divBdr>
                                                </w:div>
                                                <w:div w:id="724646437">
                                                  <w:marLeft w:val="0"/>
                                                  <w:marRight w:val="0"/>
                                                  <w:marTop w:val="0"/>
                                                  <w:marBottom w:val="60"/>
                                                  <w:divBdr>
                                                    <w:top w:val="none" w:sz="0" w:space="0" w:color="auto"/>
                                                    <w:left w:val="none" w:sz="0" w:space="0" w:color="auto"/>
                                                    <w:bottom w:val="none" w:sz="0" w:space="0" w:color="auto"/>
                                                    <w:right w:val="none" w:sz="0" w:space="0" w:color="auto"/>
                                                  </w:divBdr>
                                                </w:div>
                                                <w:div w:id="927422362">
                                                  <w:marLeft w:val="0"/>
                                                  <w:marRight w:val="0"/>
                                                  <w:marTop w:val="0"/>
                                                  <w:marBottom w:val="60"/>
                                                  <w:divBdr>
                                                    <w:top w:val="none" w:sz="0" w:space="0" w:color="auto"/>
                                                    <w:left w:val="none" w:sz="0" w:space="0" w:color="auto"/>
                                                    <w:bottom w:val="none" w:sz="0" w:space="0" w:color="auto"/>
                                                    <w:right w:val="none" w:sz="0" w:space="0" w:color="auto"/>
                                                  </w:divBdr>
                                                </w:div>
                                                <w:div w:id="1520460613">
                                                  <w:marLeft w:val="0"/>
                                                  <w:marRight w:val="0"/>
                                                  <w:marTop w:val="0"/>
                                                  <w:marBottom w:val="60"/>
                                                  <w:divBdr>
                                                    <w:top w:val="none" w:sz="0" w:space="0" w:color="auto"/>
                                                    <w:left w:val="none" w:sz="0" w:space="0" w:color="auto"/>
                                                    <w:bottom w:val="none" w:sz="0" w:space="0" w:color="auto"/>
                                                    <w:right w:val="none" w:sz="0" w:space="0" w:color="auto"/>
                                                  </w:divBdr>
                                                </w:div>
                                                <w:div w:id="1706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123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466048">
      <w:bodyDiv w:val="1"/>
      <w:marLeft w:val="0"/>
      <w:marRight w:val="0"/>
      <w:marTop w:val="0"/>
      <w:marBottom w:val="0"/>
      <w:divBdr>
        <w:top w:val="none" w:sz="0" w:space="0" w:color="auto"/>
        <w:left w:val="none" w:sz="0" w:space="0" w:color="auto"/>
        <w:bottom w:val="none" w:sz="0" w:space="0" w:color="auto"/>
        <w:right w:val="none" w:sz="0" w:space="0" w:color="auto"/>
      </w:divBdr>
    </w:div>
    <w:div w:id="96684921">
      <w:bodyDiv w:val="1"/>
      <w:marLeft w:val="0"/>
      <w:marRight w:val="0"/>
      <w:marTop w:val="0"/>
      <w:marBottom w:val="0"/>
      <w:divBdr>
        <w:top w:val="none" w:sz="0" w:space="0" w:color="auto"/>
        <w:left w:val="none" w:sz="0" w:space="0" w:color="auto"/>
        <w:bottom w:val="none" w:sz="0" w:space="0" w:color="auto"/>
        <w:right w:val="none" w:sz="0" w:space="0" w:color="auto"/>
      </w:divBdr>
    </w:div>
    <w:div w:id="142161945">
      <w:bodyDiv w:val="1"/>
      <w:marLeft w:val="0"/>
      <w:marRight w:val="0"/>
      <w:marTop w:val="0"/>
      <w:marBottom w:val="0"/>
      <w:divBdr>
        <w:top w:val="none" w:sz="0" w:space="0" w:color="auto"/>
        <w:left w:val="none" w:sz="0" w:space="0" w:color="auto"/>
        <w:bottom w:val="none" w:sz="0" w:space="0" w:color="auto"/>
        <w:right w:val="none" w:sz="0" w:space="0" w:color="auto"/>
      </w:divBdr>
    </w:div>
    <w:div w:id="178393369">
      <w:bodyDiv w:val="1"/>
      <w:marLeft w:val="0"/>
      <w:marRight w:val="0"/>
      <w:marTop w:val="0"/>
      <w:marBottom w:val="0"/>
      <w:divBdr>
        <w:top w:val="none" w:sz="0" w:space="0" w:color="auto"/>
        <w:left w:val="none" w:sz="0" w:space="0" w:color="auto"/>
        <w:bottom w:val="none" w:sz="0" w:space="0" w:color="auto"/>
        <w:right w:val="none" w:sz="0" w:space="0" w:color="auto"/>
      </w:divBdr>
    </w:div>
    <w:div w:id="260380084">
      <w:bodyDiv w:val="1"/>
      <w:marLeft w:val="0"/>
      <w:marRight w:val="0"/>
      <w:marTop w:val="0"/>
      <w:marBottom w:val="0"/>
      <w:divBdr>
        <w:top w:val="none" w:sz="0" w:space="0" w:color="auto"/>
        <w:left w:val="none" w:sz="0" w:space="0" w:color="auto"/>
        <w:bottom w:val="none" w:sz="0" w:space="0" w:color="auto"/>
        <w:right w:val="none" w:sz="0" w:space="0" w:color="auto"/>
      </w:divBdr>
    </w:div>
    <w:div w:id="298656912">
      <w:bodyDiv w:val="1"/>
      <w:marLeft w:val="0"/>
      <w:marRight w:val="0"/>
      <w:marTop w:val="0"/>
      <w:marBottom w:val="0"/>
      <w:divBdr>
        <w:top w:val="none" w:sz="0" w:space="0" w:color="auto"/>
        <w:left w:val="none" w:sz="0" w:space="0" w:color="auto"/>
        <w:bottom w:val="none" w:sz="0" w:space="0" w:color="auto"/>
        <w:right w:val="none" w:sz="0" w:space="0" w:color="auto"/>
      </w:divBdr>
    </w:div>
    <w:div w:id="306083485">
      <w:bodyDiv w:val="1"/>
      <w:marLeft w:val="0"/>
      <w:marRight w:val="0"/>
      <w:marTop w:val="0"/>
      <w:marBottom w:val="0"/>
      <w:divBdr>
        <w:top w:val="none" w:sz="0" w:space="0" w:color="auto"/>
        <w:left w:val="none" w:sz="0" w:space="0" w:color="auto"/>
        <w:bottom w:val="none" w:sz="0" w:space="0" w:color="auto"/>
        <w:right w:val="none" w:sz="0" w:space="0" w:color="auto"/>
      </w:divBdr>
      <w:divsChild>
        <w:div w:id="1124076562">
          <w:marLeft w:val="-90"/>
          <w:marRight w:val="-90"/>
          <w:marTop w:val="0"/>
          <w:marBottom w:val="0"/>
          <w:divBdr>
            <w:top w:val="none" w:sz="0" w:space="0" w:color="auto"/>
            <w:left w:val="none" w:sz="0" w:space="0" w:color="auto"/>
            <w:bottom w:val="none" w:sz="0" w:space="0" w:color="auto"/>
            <w:right w:val="none" w:sz="0" w:space="0" w:color="auto"/>
          </w:divBdr>
          <w:divsChild>
            <w:div w:id="206452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26573">
      <w:bodyDiv w:val="1"/>
      <w:marLeft w:val="0"/>
      <w:marRight w:val="0"/>
      <w:marTop w:val="0"/>
      <w:marBottom w:val="0"/>
      <w:divBdr>
        <w:top w:val="none" w:sz="0" w:space="0" w:color="auto"/>
        <w:left w:val="none" w:sz="0" w:space="0" w:color="auto"/>
        <w:bottom w:val="none" w:sz="0" w:space="0" w:color="auto"/>
        <w:right w:val="none" w:sz="0" w:space="0" w:color="auto"/>
      </w:divBdr>
    </w:div>
    <w:div w:id="361326865">
      <w:bodyDiv w:val="1"/>
      <w:marLeft w:val="0"/>
      <w:marRight w:val="0"/>
      <w:marTop w:val="0"/>
      <w:marBottom w:val="0"/>
      <w:divBdr>
        <w:top w:val="none" w:sz="0" w:space="0" w:color="auto"/>
        <w:left w:val="none" w:sz="0" w:space="0" w:color="auto"/>
        <w:bottom w:val="none" w:sz="0" w:space="0" w:color="auto"/>
        <w:right w:val="none" w:sz="0" w:space="0" w:color="auto"/>
      </w:divBdr>
      <w:divsChild>
        <w:div w:id="66155305">
          <w:marLeft w:val="0"/>
          <w:marRight w:val="0"/>
          <w:marTop w:val="0"/>
          <w:marBottom w:val="0"/>
          <w:divBdr>
            <w:top w:val="none" w:sz="0" w:space="0" w:color="auto"/>
            <w:left w:val="none" w:sz="0" w:space="0" w:color="auto"/>
            <w:bottom w:val="none" w:sz="0" w:space="0" w:color="auto"/>
            <w:right w:val="none" w:sz="0" w:space="0" w:color="auto"/>
          </w:divBdr>
          <w:divsChild>
            <w:div w:id="1889144875">
              <w:marLeft w:val="0"/>
              <w:marRight w:val="0"/>
              <w:marTop w:val="0"/>
              <w:marBottom w:val="0"/>
              <w:divBdr>
                <w:top w:val="none" w:sz="0" w:space="0" w:color="auto"/>
                <w:left w:val="none" w:sz="0" w:space="0" w:color="auto"/>
                <w:bottom w:val="none" w:sz="0" w:space="0" w:color="auto"/>
                <w:right w:val="none" w:sz="0" w:space="0" w:color="auto"/>
              </w:divBdr>
            </w:div>
            <w:div w:id="1288320164">
              <w:marLeft w:val="0"/>
              <w:marRight w:val="0"/>
              <w:marTop w:val="0"/>
              <w:marBottom w:val="0"/>
              <w:divBdr>
                <w:top w:val="none" w:sz="0" w:space="0" w:color="auto"/>
                <w:left w:val="none" w:sz="0" w:space="0" w:color="auto"/>
                <w:bottom w:val="none" w:sz="0" w:space="0" w:color="auto"/>
                <w:right w:val="none" w:sz="0" w:space="0" w:color="auto"/>
              </w:divBdr>
              <w:divsChild>
                <w:div w:id="1941864005">
                  <w:marLeft w:val="0"/>
                  <w:marRight w:val="0"/>
                  <w:marTop w:val="0"/>
                  <w:marBottom w:val="0"/>
                  <w:divBdr>
                    <w:top w:val="none" w:sz="0" w:space="0" w:color="auto"/>
                    <w:left w:val="none" w:sz="0" w:space="0" w:color="auto"/>
                    <w:bottom w:val="none" w:sz="0" w:space="0" w:color="auto"/>
                    <w:right w:val="none" w:sz="0" w:space="0" w:color="auto"/>
                  </w:divBdr>
                  <w:divsChild>
                    <w:div w:id="1732341881">
                      <w:marLeft w:val="0"/>
                      <w:marRight w:val="0"/>
                      <w:marTop w:val="0"/>
                      <w:marBottom w:val="0"/>
                      <w:divBdr>
                        <w:top w:val="none" w:sz="0" w:space="0" w:color="auto"/>
                        <w:left w:val="none" w:sz="0" w:space="0" w:color="auto"/>
                        <w:bottom w:val="none" w:sz="0" w:space="0" w:color="auto"/>
                        <w:right w:val="none" w:sz="0" w:space="0" w:color="auto"/>
                      </w:divBdr>
                      <w:divsChild>
                        <w:div w:id="1174106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464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5326795">
      <w:bodyDiv w:val="1"/>
      <w:marLeft w:val="0"/>
      <w:marRight w:val="0"/>
      <w:marTop w:val="0"/>
      <w:marBottom w:val="0"/>
      <w:divBdr>
        <w:top w:val="none" w:sz="0" w:space="0" w:color="auto"/>
        <w:left w:val="none" w:sz="0" w:space="0" w:color="auto"/>
        <w:bottom w:val="none" w:sz="0" w:space="0" w:color="auto"/>
        <w:right w:val="none" w:sz="0" w:space="0" w:color="auto"/>
      </w:divBdr>
      <w:divsChild>
        <w:div w:id="533422455">
          <w:marLeft w:val="0"/>
          <w:marRight w:val="0"/>
          <w:marTop w:val="0"/>
          <w:marBottom w:val="0"/>
          <w:divBdr>
            <w:top w:val="none" w:sz="0" w:space="0" w:color="auto"/>
            <w:left w:val="none" w:sz="0" w:space="0" w:color="auto"/>
            <w:bottom w:val="none" w:sz="0" w:space="0" w:color="auto"/>
            <w:right w:val="none" w:sz="0" w:space="0" w:color="auto"/>
          </w:divBdr>
        </w:div>
        <w:div w:id="896936520">
          <w:marLeft w:val="0"/>
          <w:marRight w:val="0"/>
          <w:marTop w:val="0"/>
          <w:marBottom w:val="0"/>
          <w:divBdr>
            <w:top w:val="none" w:sz="0" w:space="0" w:color="auto"/>
            <w:left w:val="none" w:sz="0" w:space="0" w:color="auto"/>
            <w:bottom w:val="none" w:sz="0" w:space="0" w:color="auto"/>
            <w:right w:val="none" w:sz="0" w:space="0" w:color="auto"/>
          </w:divBdr>
          <w:divsChild>
            <w:div w:id="1926305681">
              <w:marLeft w:val="0"/>
              <w:marRight w:val="0"/>
              <w:marTop w:val="0"/>
              <w:marBottom w:val="0"/>
              <w:divBdr>
                <w:top w:val="none" w:sz="0" w:space="0" w:color="auto"/>
                <w:left w:val="none" w:sz="0" w:space="0" w:color="auto"/>
                <w:bottom w:val="none" w:sz="0" w:space="0" w:color="auto"/>
                <w:right w:val="none" w:sz="0" w:space="0" w:color="auto"/>
              </w:divBdr>
              <w:divsChild>
                <w:div w:id="1727341350">
                  <w:marLeft w:val="0"/>
                  <w:marRight w:val="0"/>
                  <w:marTop w:val="0"/>
                  <w:marBottom w:val="0"/>
                  <w:divBdr>
                    <w:top w:val="none" w:sz="0" w:space="0" w:color="auto"/>
                    <w:left w:val="none" w:sz="0" w:space="0" w:color="auto"/>
                    <w:bottom w:val="none" w:sz="0" w:space="0" w:color="auto"/>
                    <w:right w:val="none" w:sz="0" w:space="0" w:color="auto"/>
                  </w:divBdr>
                  <w:divsChild>
                    <w:div w:id="1176381237">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845052856">
                      <w:blockQuote w:val="1"/>
                      <w:marLeft w:val="720"/>
                      <w:marRight w:val="720"/>
                      <w:marTop w:val="100"/>
                      <w:marBottom w:val="100"/>
                      <w:divBdr>
                        <w:top w:val="none" w:sz="0" w:space="0" w:color="auto"/>
                        <w:left w:val="single" w:sz="6" w:space="0" w:color="DDDDDD"/>
                        <w:bottom w:val="none" w:sz="0" w:space="0" w:color="auto"/>
                        <w:right w:val="none" w:sz="0" w:space="0" w:color="auto"/>
                      </w:divBdr>
                    </w:div>
                  </w:divsChild>
                </w:div>
              </w:divsChild>
            </w:div>
          </w:divsChild>
        </w:div>
      </w:divsChild>
    </w:div>
    <w:div w:id="380593593">
      <w:bodyDiv w:val="1"/>
      <w:marLeft w:val="0"/>
      <w:marRight w:val="0"/>
      <w:marTop w:val="0"/>
      <w:marBottom w:val="0"/>
      <w:divBdr>
        <w:top w:val="none" w:sz="0" w:space="0" w:color="auto"/>
        <w:left w:val="none" w:sz="0" w:space="0" w:color="auto"/>
        <w:bottom w:val="none" w:sz="0" w:space="0" w:color="auto"/>
        <w:right w:val="none" w:sz="0" w:space="0" w:color="auto"/>
      </w:divBdr>
    </w:div>
    <w:div w:id="385616266">
      <w:bodyDiv w:val="1"/>
      <w:marLeft w:val="0"/>
      <w:marRight w:val="0"/>
      <w:marTop w:val="0"/>
      <w:marBottom w:val="0"/>
      <w:divBdr>
        <w:top w:val="none" w:sz="0" w:space="0" w:color="auto"/>
        <w:left w:val="none" w:sz="0" w:space="0" w:color="auto"/>
        <w:bottom w:val="none" w:sz="0" w:space="0" w:color="auto"/>
        <w:right w:val="none" w:sz="0" w:space="0" w:color="auto"/>
      </w:divBdr>
    </w:div>
    <w:div w:id="448085271">
      <w:bodyDiv w:val="1"/>
      <w:marLeft w:val="0"/>
      <w:marRight w:val="0"/>
      <w:marTop w:val="0"/>
      <w:marBottom w:val="0"/>
      <w:divBdr>
        <w:top w:val="none" w:sz="0" w:space="0" w:color="auto"/>
        <w:left w:val="none" w:sz="0" w:space="0" w:color="auto"/>
        <w:bottom w:val="none" w:sz="0" w:space="0" w:color="auto"/>
        <w:right w:val="none" w:sz="0" w:space="0" w:color="auto"/>
      </w:divBdr>
    </w:div>
    <w:div w:id="682130762">
      <w:bodyDiv w:val="1"/>
      <w:marLeft w:val="0"/>
      <w:marRight w:val="0"/>
      <w:marTop w:val="0"/>
      <w:marBottom w:val="0"/>
      <w:divBdr>
        <w:top w:val="none" w:sz="0" w:space="0" w:color="auto"/>
        <w:left w:val="none" w:sz="0" w:space="0" w:color="auto"/>
        <w:bottom w:val="none" w:sz="0" w:space="0" w:color="auto"/>
        <w:right w:val="none" w:sz="0" w:space="0" w:color="auto"/>
      </w:divBdr>
    </w:div>
    <w:div w:id="697584059">
      <w:bodyDiv w:val="1"/>
      <w:marLeft w:val="0"/>
      <w:marRight w:val="0"/>
      <w:marTop w:val="0"/>
      <w:marBottom w:val="0"/>
      <w:divBdr>
        <w:top w:val="none" w:sz="0" w:space="0" w:color="auto"/>
        <w:left w:val="none" w:sz="0" w:space="0" w:color="auto"/>
        <w:bottom w:val="none" w:sz="0" w:space="0" w:color="auto"/>
        <w:right w:val="none" w:sz="0" w:space="0" w:color="auto"/>
      </w:divBdr>
    </w:div>
    <w:div w:id="736171977">
      <w:bodyDiv w:val="1"/>
      <w:marLeft w:val="0"/>
      <w:marRight w:val="0"/>
      <w:marTop w:val="0"/>
      <w:marBottom w:val="0"/>
      <w:divBdr>
        <w:top w:val="none" w:sz="0" w:space="0" w:color="auto"/>
        <w:left w:val="none" w:sz="0" w:space="0" w:color="auto"/>
        <w:bottom w:val="none" w:sz="0" w:space="0" w:color="auto"/>
        <w:right w:val="none" w:sz="0" w:space="0" w:color="auto"/>
      </w:divBdr>
      <w:divsChild>
        <w:div w:id="120849766">
          <w:marLeft w:val="-90"/>
          <w:marRight w:val="-90"/>
          <w:marTop w:val="0"/>
          <w:marBottom w:val="0"/>
          <w:divBdr>
            <w:top w:val="none" w:sz="0" w:space="0" w:color="auto"/>
            <w:left w:val="none" w:sz="0" w:space="0" w:color="auto"/>
            <w:bottom w:val="none" w:sz="0" w:space="0" w:color="auto"/>
            <w:right w:val="none" w:sz="0" w:space="0" w:color="auto"/>
          </w:divBdr>
          <w:divsChild>
            <w:div w:id="14542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48327">
      <w:bodyDiv w:val="1"/>
      <w:marLeft w:val="0"/>
      <w:marRight w:val="0"/>
      <w:marTop w:val="0"/>
      <w:marBottom w:val="0"/>
      <w:divBdr>
        <w:top w:val="none" w:sz="0" w:space="0" w:color="auto"/>
        <w:left w:val="none" w:sz="0" w:space="0" w:color="auto"/>
        <w:bottom w:val="none" w:sz="0" w:space="0" w:color="auto"/>
        <w:right w:val="none" w:sz="0" w:space="0" w:color="auto"/>
      </w:divBdr>
    </w:div>
    <w:div w:id="758138441">
      <w:bodyDiv w:val="1"/>
      <w:marLeft w:val="0"/>
      <w:marRight w:val="0"/>
      <w:marTop w:val="0"/>
      <w:marBottom w:val="0"/>
      <w:divBdr>
        <w:top w:val="none" w:sz="0" w:space="0" w:color="auto"/>
        <w:left w:val="none" w:sz="0" w:space="0" w:color="auto"/>
        <w:bottom w:val="none" w:sz="0" w:space="0" w:color="auto"/>
        <w:right w:val="none" w:sz="0" w:space="0" w:color="auto"/>
      </w:divBdr>
    </w:div>
    <w:div w:id="811025448">
      <w:bodyDiv w:val="1"/>
      <w:marLeft w:val="0"/>
      <w:marRight w:val="0"/>
      <w:marTop w:val="0"/>
      <w:marBottom w:val="0"/>
      <w:divBdr>
        <w:top w:val="none" w:sz="0" w:space="0" w:color="auto"/>
        <w:left w:val="none" w:sz="0" w:space="0" w:color="auto"/>
        <w:bottom w:val="none" w:sz="0" w:space="0" w:color="auto"/>
        <w:right w:val="none" w:sz="0" w:space="0" w:color="auto"/>
      </w:divBdr>
    </w:div>
    <w:div w:id="835724814">
      <w:bodyDiv w:val="1"/>
      <w:marLeft w:val="0"/>
      <w:marRight w:val="0"/>
      <w:marTop w:val="0"/>
      <w:marBottom w:val="0"/>
      <w:divBdr>
        <w:top w:val="none" w:sz="0" w:space="0" w:color="auto"/>
        <w:left w:val="none" w:sz="0" w:space="0" w:color="auto"/>
        <w:bottom w:val="none" w:sz="0" w:space="0" w:color="auto"/>
        <w:right w:val="none" w:sz="0" w:space="0" w:color="auto"/>
      </w:divBdr>
    </w:div>
    <w:div w:id="885869205">
      <w:bodyDiv w:val="1"/>
      <w:marLeft w:val="0"/>
      <w:marRight w:val="0"/>
      <w:marTop w:val="0"/>
      <w:marBottom w:val="0"/>
      <w:divBdr>
        <w:top w:val="none" w:sz="0" w:space="0" w:color="auto"/>
        <w:left w:val="none" w:sz="0" w:space="0" w:color="auto"/>
        <w:bottom w:val="none" w:sz="0" w:space="0" w:color="auto"/>
        <w:right w:val="none" w:sz="0" w:space="0" w:color="auto"/>
      </w:divBdr>
    </w:div>
    <w:div w:id="944460603">
      <w:bodyDiv w:val="1"/>
      <w:marLeft w:val="0"/>
      <w:marRight w:val="0"/>
      <w:marTop w:val="0"/>
      <w:marBottom w:val="0"/>
      <w:divBdr>
        <w:top w:val="none" w:sz="0" w:space="0" w:color="auto"/>
        <w:left w:val="none" w:sz="0" w:space="0" w:color="auto"/>
        <w:bottom w:val="none" w:sz="0" w:space="0" w:color="auto"/>
        <w:right w:val="none" w:sz="0" w:space="0" w:color="auto"/>
      </w:divBdr>
      <w:divsChild>
        <w:div w:id="2118208349">
          <w:marLeft w:val="0"/>
          <w:marRight w:val="0"/>
          <w:marTop w:val="0"/>
          <w:marBottom w:val="0"/>
          <w:divBdr>
            <w:top w:val="none" w:sz="0" w:space="0" w:color="auto"/>
            <w:left w:val="none" w:sz="0" w:space="0" w:color="auto"/>
            <w:bottom w:val="none" w:sz="0" w:space="0" w:color="auto"/>
            <w:right w:val="none" w:sz="0" w:space="0" w:color="auto"/>
          </w:divBdr>
        </w:div>
        <w:div w:id="2031445733">
          <w:marLeft w:val="0"/>
          <w:marRight w:val="0"/>
          <w:marTop w:val="0"/>
          <w:marBottom w:val="0"/>
          <w:divBdr>
            <w:top w:val="none" w:sz="0" w:space="0" w:color="auto"/>
            <w:left w:val="none" w:sz="0" w:space="0" w:color="auto"/>
            <w:bottom w:val="none" w:sz="0" w:space="0" w:color="auto"/>
            <w:right w:val="none" w:sz="0" w:space="0" w:color="auto"/>
          </w:divBdr>
          <w:divsChild>
            <w:div w:id="1298604221">
              <w:marLeft w:val="0"/>
              <w:marRight w:val="0"/>
              <w:marTop w:val="0"/>
              <w:marBottom w:val="0"/>
              <w:divBdr>
                <w:top w:val="none" w:sz="0" w:space="0" w:color="auto"/>
                <w:left w:val="none" w:sz="0" w:space="0" w:color="auto"/>
                <w:bottom w:val="none" w:sz="0" w:space="0" w:color="auto"/>
                <w:right w:val="none" w:sz="0" w:space="0" w:color="auto"/>
              </w:divBdr>
            </w:div>
          </w:divsChild>
        </w:div>
        <w:div w:id="2134404390">
          <w:marLeft w:val="0"/>
          <w:marRight w:val="0"/>
          <w:marTop w:val="0"/>
          <w:marBottom w:val="0"/>
          <w:divBdr>
            <w:top w:val="none" w:sz="0" w:space="0" w:color="auto"/>
            <w:left w:val="none" w:sz="0" w:space="0" w:color="auto"/>
            <w:bottom w:val="none" w:sz="0" w:space="0" w:color="auto"/>
            <w:right w:val="none" w:sz="0" w:space="0" w:color="auto"/>
          </w:divBdr>
        </w:div>
        <w:div w:id="1304696248">
          <w:marLeft w:val="0"/>
          <w:marRight w:val="0"/>
          <w:marTop w:val="0"/>
          <w:marBottom w:val="0"/>
          <w:divBdr>
            <w:top w:val="none" w:sz="0" w:space="0" w:color="auto"/>
            <w:left w:val="none" w:sz="0" w:space="0" w:color="auto"/>
            <w:bottom w:val="none" w:sz="0" w:space="0" w:color="auto"/>
            <w:right w:val="none" w:sz="0" w:space="0" w:color="auto"/>
          </w:divBdr>
          <w:divsChild>
            <w:div w:id="96490884">
              <w:marLeft w:val="0"/>
              <w:marRight w:val="0"/>
              <w:marTop w:val="0"/>
              <w:marBottom w:val="0"/>
              <w:divBdr>
                <w:top w:val="none" w:sz="0" w:space="0" w:color="auto"/>
                <w:left w:val="none" w:sz="0" w:space="0" w:color="auto"/>
                <w:bottom w:val="none" w:sz="0" w:space="0" w:color="auto"/>
                <w:right w:val="none" w:sz="0" w:space="0" w:color="auto"/>
              </w:divBdr>
            </w:div>
          </w:divsChild>
        </w:div>
        <w:div w:id="1275290893">
          <w:marLeft w:val="0"/>
          <w:marRight w:val="0"/>
          <w:marTop w:val="0"/>
          <w:marBottom w:val="0"/>
          <w:divBdr>
            <w:top w:val="none" w:sz="0" w:space="0" w:color="auto"/>
            <w:left w:val="none" w:sz="0" w:space="0" w:color="auto"/>
            <w:bottom w:val="none" w:sz="0" w:space="0" w:color="auto"/>
            <w:right w:val="none" w:sz="0" w:space="0" w:color="auto"/>
          </w:divBdr>
        </w:div>
        <w:div w:id="814641870">
          <w:marLeft w:val="0"/>
          <w:marRight w:val="0"/>
          <w:marTop w:val="0"/>
          <w:marBottom w:val="0"/>
          <w:divBdr>
            <w:top w:val="none" w:sz="0" w:space="0" w:color="auto"/>
            <w:left w:val="none" w:sz="0" w:space="0" w:color="auto"/>
            <w:bottom w:val="none" w:sz="0" w:space="0" w:color="auto"/>
            <w:right w:val="none" w:sz="0" w:space="0" w:color="auto"/>
          </w:divBdr>
          <w:divsChild>
            <w:div w:id="1453398116">
              <w:marLeft w:val="0"/>
              <w:marRight w:val="0"/>
              <w:marTop w:val="0"/>
              <w:marBottom w:val="0"/>
              <w:divBdr>
                <w:top w:val="none" w:sz="0" w:space="0" w:color="auto"/>
                <w:left w:val="none" w:sz="0" w:space="0" w:color="auto"/>
                <w:bottom w:val="none" w:sz="0" w:space="0" w:color="auto"/>
                <w:right w:val="none" w:sz="0" w:space="0" w:color="auto"/>
              </w:divBdr>
            </w:div>
          </w:divsChild>
        </w:div>
        <w:div w:id="1913654663">
          <w:marLeft w:val="0"/>
          <w:marRight w:val="0"/>
          <w:marTop w:val="0"/>
          <w:marBottom w:val="0"/>
          <w:divBdr>
            <w:top w:val="none" w:sz="0" w:space="0" w:color="auto"/>
            <w:left w:val="none" w:sz="0" w:space="0" w:color="auto"/>
            <w:bottom w:val="none" w:sz="0" w:space="0" w:color="auto"/>
            <w:right w:val="none" w:sz="0" w:space="0" w:color="auto"/>
          </w:divBdr>
        </w:div>
        <w:div w:id="2039427236">
          <w:marLeft w:val="0"/>
          <w:marRight w:val="0"/>
          <w:marTop w:val="0"/>
          <w:marBottom w:val="0"/>
          <w:divBdr>
            <w:top w:val="none" w:sz="0" w:space="0" w:color="auto"/>
            <w:left w:val="none" w:sz="0" w:space="0" w:color="auto"/>
            <w:bottom w:val="none" w:sz="0" w:space="0" w:color="auto"/>
            <w:right w:val="none" w:sz="0" w:space="0" w:color="auto"/>
          </w:divBdr>
          <w:divsChild>
            <w:div w:id="2105808310">
              <w:marLeft w:val="0"/>
              <w:marRight w:val="0"/>
              <w:marTop w:val="0"/>
              <w:marBottom w:val="0"/>
              <w:divBdr>
                <w:top w:val="none" w:sz="0" w:space="0" w:color="auto"/>
                <w:left w:val="none" w:sz="0" w:space="0" w:color="auto"/>
                <w:bottom w:val="none" w:sz="0" w:space="0" w:color="auto"/>
                <w:right w:val="none" w:sz="0" w:space="0" w:color="auto"/>
              </w:divBdr>
            </w:div>
          </w:divsChild>
        </w:div>
        <w:div w:id="145899495">
          <w:marLeft w:val="0"/>
          <w:marRight w:val="0"/>
          <w:marTop w:val="0"/>
          <w:marBottom w:val="0"/>
          <w:divBdr>
            <w:top w:val="none" w:sz="0" w:space="0" w:color="auto"/>
            <w:left w:val="none" w:sz="0" w:space="0" w:color="auto"/>
            <w:bottom w:val="none" w:sz="0" w:space="0" w:color="auto"/>
            <w:right w:val="none" w:sz="0" w:space="0" w:color="auto"/>
          </w:divBdr>
        </w:div>
        <w:div w:id="18164807">
          <w:marLeft w:val="0"/>
          <w:marRight w:val="0"/>
          <w:marTop w:val="0"/>
          <w:marBottom w:val="0"/>
          <w:divBdr>
            <w:top w:val="none" w:sz="0" w:space="0" w:color="auto"/>
            <w:left w:val="none" w:sz="0" w:space="0" w:color="auto"/>
            <w:bottom w:val="none" w:sz="0" w:space="0" w:color="auto"/>
            <w:right w:val="none" w:sz="0" w:space="0" w:color="auto"/>
          </w:divBdr>
          <w:divsChild>
            <w:div w:id="371612949">
              <w:marLeft w:val="0"/>
              <w:marRight w:val="0"/>
              <w:marTop w:val="0"/>
              <w:marBottom w:val="0"/>
              <w:divBdr>
                <w:top w:val="none" w:sz="0" w:space="0" w:color="auto"/>
                <w:left w:val="none" w:sz="0" w:space="0" w:color="auto"/>
                <w:bottom w:val="none" w:sz="0" w:space="0" w:color="auto"/>
                <w:right w:val="none" w:sz="0" w:space="0" w:color="auto"/>
              </w:divBdr>
            </w:div>
          </w:divsChild>
        </w:div>
        <w:div w:id="904687629">
          <w:marLeft w:val="0"/>
          <w:marRight w:val="0"/>
          <w:marTop w:val="0"/>
          <w:marBottom w:val="0"/>
          <w:divBdr>
            <w:top w:val="none" w:sz="0" w:space="0" w:color="auto"/>
            <w:left w:val="none" w:sz="0" w:space="0" w:color="auto"/>
            <w:bottom w:val="none" w:sz="0" w:space="0" w:color="auto"/>
            <w:right w:val="none" w:sz="0" w:space="0" w:color="auto"/>
          </w:divBdr>
        </w:div>
        <w:div w:id="1566992804">
          <w:marLeft w:val="0"/>
          <w:marRight w:val="0"/>
          <w:marTop w:val="0"/>
          <w:marBottom w:val="0"/>
          <w:divBdr>
            <w:top w:val="none" w:sz="0" w:space="0" w:color="auto"/>
            <w:left w:val="none" w:sz="0" w:space="0" w:color="auto"/>
            <w:bottom w:val="none" w:sz="0" w:space="0" w:color="auto"/>
            <w:right w:val="none" w:sz="0" w:space="0" w:color="auto"/>
          </w:divBdr>
          <w:divsChild>
            <w:div w:id="1499929130">
              <w:marLeft w:val="0"/>
              <w:marRight w:val="0"/>
              <w:marTop w:val="0"/>
              <w:marBottom w:val="0"/>
              <w:divBdr>
                <w:top w:val="none" w:sz="0" w:space="0" w:color="auto"/>
                <w:left w:val="none" w:sz="0" w:space="0" w:color="auto"/>
                <w:bottom w:val="none" w:sz="0" w:space="0" w:color="auto"/>
                <w:right w:val="none" w:sz="0" w:space="0" w:color="auto"/>
              </w:divBdr>
            </w:div>
          </w:divsChild>
        </w:div>
        <w:div w:id="1752047452">
          <w:marLeft w:val="0"/>
          <w:marRight w:val="0"/>
          <w:marTop w:val="0"/>
          <w:marBottom w:val="0"/>
          <w:divBdr>
            <w:top w:val="none" w:sz="0" w:space="0" w:color="auto"/>
            <w:left w:val="none" w:sz="0" w:space="0" w:color="auto"/>
            <w:bottom w:val="none" w:sz="0" w:space="0" w:color="auto"/>
            <w:right w:val="none" w:sz="0" w:space="0" w:color="auto"/>
          </w:divBdr>
        </w:div>
        <w:div w:id="1197694770">
          <w:marLeft w:val="0"/>
          <w:marRight w:val="0"/>
          <w:marTop w:val="0"/>
          <w:marBottom w:val="0"/>
          <w:divBdr>
            <w:top w:val="none" w:sz="0" w:space="0" w:color="auto"/>
            <w:left w:val="none" w:sz="0" w:space="0" w:color="auto"/>
            <w:bottom w:val="none" w:sz="0" w:space="0" w:color="auto"/>
            <w:right w:val="none" w:sz="0" w:space="0" w:color="auto"/>
          </w:divBdr>
          <w:divsChild>
            <w:div w:id="1874465982">
              <w:marLeft w:val="0"/>
              <w:marRight w:val="0"/>
              <w:marTop w:val="0"/>
              <w:marBottom w:val="0"/>
              <w:divBdr>
                <w:top w:val="none" w:sz="0" w:space="0" w:color="auto"/>
                <w:left w:val="none" w:sz="0" w:space="0" w:color="auto"/>
                <w:bottom w:val="none" w:sz="0" w:space="0" w:color="auto"/>
                <w:right w:val="none" w:sz="0" w:space="0" w:color="auto"/>
              </w:divBdr>
              <w:divsChild>
                <w:div w:id="770198428">
                  <w:marLeft w:val="0"/>
                  <w:marRight w:val="0"/>
                  <w:marTop w:val="0"/>
                  <w:marBottom w:val="60"/>
                  <w:divBdr>
                    <w:top w:val="none" w:sz="0" w:space="0" w:color="auto"/>
                    <w:left w:val="none" w:sz="0" w:space="0" w:color="auto"/>
                    <w:bottom w:val="none" w:sz="0" w:space="0" w:color="auto"/>
                    <w:right w:val="none" w:sz="0" w:space="0" w:color="auto"/>
                  </w:divBdr>
                </w:div>
                <w:div w:id="1085761142">
                  <w:marLeft w:val="0"/>
                  <w:marRight w:val="0"/>
                  <w:marTop w:val="0"/>
                  <w:marBottom w:val="60"/>
                  <w:divBdr>
                    <w:top w:val="none" w:sz="0" w:space="0" w:color="auto"/>
                    <w:left w:val="none" w:sz="0" w:space="0" w:color="auto"/>
                    <w:bottom w:val="none" w:sz="0" w:space="0" w:color="auto"/>
                    <w:right w:val="none" w:sz="0" w:space="0" w:color="auto"/>
                  </w:divBdr>
                </w:div>
                <w:div w:id="1744912729">
                  <w:marLeft w:val="0"/>
                  <w:marRight w:val="0"/>
                  <w:marTop w:val="0"/>
                  <w:marBottom w:val="60"/>
                  <w:divBdr>
                    <w:top w:val="none" w:sz="0" w:space="0" w:color="auto"/>
                    <w:left w:val="none" w:sz="0" w:space="0" w:color="auto"/>
                    <w:bottom w:val="none" w:sz="0" w:space="0" w:color="auto"/>
                    <w:right w:val="none" w:sz="0" w:space="0" w:color="auto"/>
                  </w:divBdr>
                </w:div>
                <w:div w:id="288052462">
                  <w:marLeft w:val="0"/>
                  <w:marRight w:val="0"/>
                  <w:marTop w:val="0"/>
                  <w:marBottom w:val="60"/>
                  <w:divBdr>
                    <w:top w:val="none" w:sz="0" w:space="0" w:color="auto"/>
                    <w:left w:val="none" w:sz="0" w:space="0" w:color="auto"/>
                    <w:bottom w:val="none" w:sz="0" w:space="0" w:color="auto"/>
                    <w:right w:val="none" w:sz="0" w:space="0" w:color="auto"/>
                  </w:divBdr>
                </w:div>
                <w:div w:id="1314944614">
                  <w:marLeft w:val="0"/>
                  <w:marRight w:val="0"/>
                  <w:marTop w:val="0"/>
                  <w:marBottom w:val="60"/>
                  <w:divBdr>
                    <w:top w:val="none" w:sz="0" w:space="0" w:color="auto"/>
                    <w:left w:val="none" w:sz="0" w:space="0" w:color="auto"/>
                    <w:bottom w:val="none" w:sz="0" w:space="0" w:color="auto"/>
                    <w:right w:val="none" w:sz="0" w:space="0" w:color="auto"/>
                  </w:divBdr>
                </w:div>
                <w:div w:id="1113792887">
                  <w:marLeft w:val="0"/>
                  <w:marRight w:val="0"/>
                  <w:marTop w:val="0"/>
                  <w:marBottom w:val="0"/>
                  <w:divBdr>
                    <w:top w:val="none" w:sz="0" w:space="0" w:color="auto"/>
                    <w:left w:val="none" w:sz="0" w:space="0" w:color="auto"/>
                    <w:bottom w:val="none" w:sz="0" w:space="0" w:color="auto"/>
                    <w:right w:val="none" w:sz="0" w:space="0" w:color="auto"/>
                  </w:divBdr>
                  <w:divsChild>
                    <w:div w:id="1658876968">
                      <w:marLeft w:val="0"/>
                      <w:marRight w:val="0"/>
                      <w:marTop w:val="0"/>
                      <w:marBottom w:val="0"/>
                      <w:divBdr>
                        <w:top w:val="none" w:sz="0" w:space="0" w:color="auto"/>
                        <w:left w:val="none" w:sz="0" w:space="0" w:color="auto"/>
                        <w:bottom w:val="none" w:sz="0" w:space="0" w:color="auto"/>
                        <w:right w:val="none" w:sz="0" w:space="0" w:color="auto"/>
                      </w:divBdr>
                      <w:divsChild>
                        <w:div w:id="5449356">
                          <w:marLeft w:val="0"/>
                          <w:marRight w:val="0"/>
                          <w:marTop w:val="0"/>
                          <w:marBottom w:val="0"/>
                          <w:divBdr>
                            <w:top w:val="none" w:sz="0" w:space="0" w:color="auto"/>
                            <w:left w:val="none" w:sz="0" w:space="0" w:color="auto"/>
                            <w:bottom w:val="single" w:sz="6" w:space="0" w:color="auto"/>
                            <w:right w:val="none" w:sz="0" w:space="0" w:color="auto"/>
                          </w:divBdr>
                          <w:divsChild>
                            <w:div w:id="867639065">
                              <w:marLeft w:val="0"/>
                              <w:marRight w:val="0"/>
                              <w:marTop w:val="0"/>
                              <w:marBottom w:val="0"/>
                              <w:divBdr>
                                <w:top w:val="none" w:sz="0" w:space="0" w:color="auto"/>
                                <w:left w:val="none" w:sz="0" w:space="0" w:color="auto"/>
                                <w:bottom w:val="none" w:sz="0" w:space="0" w:color="auto"/>
                                <w:right w:val="none" w:sz="0" w:space="0" w:color="auto"/>
                              </w:divBdr>
                              <w:divsChild>
                                <w:div w:id="1316689238">
                                  <w:marLeft w:val="0"/>
                                  <w:marRight w:val="0"/>
                                  <w:marTop w:val="0"/>
                                  <w:marBottom w:val="60"/>
                                  <w:divBdr>
                                    <w:top w:val="none" w:sz="0" w:space="0" w:color="auto"/>
                                    <w:left w:val="none" w:sz="0" w:space="0" w:color="auto"/>
                                    <w:bottom w:val="none" w:sz="0" w:space="0" w:color="auto"/>
                                    <w:right w:val="none" w:sz="0" w:space="0" w:color="auto"/>
                                  </w:divBdr>
                                </w:div>
                                <w:div w:id="604263355">
                                  <w:marLeft w:val="0"/>
                                  <w:marRight w:val="0"/>
                                  <w:marTop w:val="0"/>
                                  <w:marBottom w:val="60"/>
                                  <w:divBdr>
                                    <w:top w:val="none" w:sz="0" w:space="0" w:color="auto"/>
                                    <w:left w:val="none" w:sz="0" w:space="0" w:color="auto"/>
                                    <w:bottom w:val="none" w:sz="0" w:space="0" w:color="auto"/>
                                    <w:right w:val="none" w:sz="0" w:space="0" w:color="auto"/>
                                  </w:divBdr>
                                </w:div>
                                <w:div w:id="1210530719">
                                  <w:marLeft w:val="0"/>
                                  <w:marRight w:val="0"/>
                                  <w:marTop w:val="0"/>
                                  <w:marBottom w:val="60"/>
                                  <w:divBdr>
                                    <w:top w:val="none" w:sz="0" w:space="0" w:color="auto"/>
                                    <w:left w:val="none" w:sz="0" w:space="0" w:color="auto"/>
                                    <w:bottom w:val="none" w:sz="0" w:space="0" w:color="auto"/>
                                    <w:right w:val="none" w:sz="0" w:space="0" w:color="auto"/>
                                  </w:divBdr>
                                </w:div>
                                <w:div w:id="1774786156">
                                  <w:marLeft w:val="0"/>
                                  <w:marRight w:val="0"/>
                                  <w:marTop w:val="0"/>
                                  <w:marBottom w:val="60"/>
                                  <w:divBdr>
                                    <w:top w:val="none" w:sz="0" w:space="0" w:color="auto"/>
                                    <w:left w:val="none" w:sz="0" w:space="0" w:color="auto"/>
                                    <w:bottom w:val="none" w:sz="0" w:space="0" w:color="auto"/>
                                    <w:right w:val="none" w:sz="0" w:space="0" w:color="auto"/>
                                  </w:divBdr>
                                </w:div>
                                <w:div w:id="125895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678267">
      <w:bodyDiv w:val="1"/>
      <w:marLeft w:val="0"/>
      <w:marRight w:val="0"/>
      <w:marTop w:val="0"/>
      <w:marBottom w:val="0"/>
      <w:divBdr>
        <w:top w:val="none" w:sz="0" w:space="0" w:color="auto"/>
        <w:left w:val="none" w:sz="0" w:space="0" w:color="auto"/>
        <w:bottom w:val="none" w:sz="0" w:space="0" w:color="auto"/>
        <w:right w:val="none" w:sz="0" w:space="0" w:color="auto"/>
      </w:divBdr>
      <w:divsChild>
        <w:div w:id="1767114337">
          <w:marLeft w:val="0"/>
          <w:marRight w:val="0"/>
          <w:marTop w:val="0"/>
          <w:marBottom w:val="0"/>
          <w:divBdr>
            <w:top w:val="none" w:sz="0" w:space="0" w:color="auto"/>
            <w:left w:val="none" w:sz="0" w:space="0" w:color="auto"/>
            <w:bottom w:val="none" w:sz="0" w:space="0" w:color="auto"/>
            <w:right w:val="none" w:sz="0" w:space="0" w:color="auto"/>
          </w:divBdr>
        </w:div>
        <w:div w:id="983194851">
          <w:marLeft w:val="0"/>
          <w:marRight w:val="0"/>
          <w:marTop w:val="0"/>
          <w:marBottom w:val="0"/>
          <w:divBdr>
            <w:top w:val="none" w:sz="0" w:space="0" w:color="auto"/>
            <w:left w:val="none" w:sz="0" w:space="0" w:color="auto"/>
            <w:bottom w:val="none" w:sz="0" w:space="0" w:color="auto"/>
            <w:right w:val="none" w:sz="0" w:space="0" w:color="auto"/>
          </w:divBdr>
          <w:divsChild>
            <w:div w:id="941109633">
              <w:marLeft w:val="0"/>
              <w:marRight w:val="0"/>
              <w:marTop w:val="0"/>
              <w:marBottom w:val="0"/>
              <w:divBdr>
                <w:top w:val="none" w:sz="0" w:space="0" w:color="auto"/>
                <w:left w:val="none" w:sz="0" w:space="0" w:color="auto"/>
                <w:bottom w:val="none" w:sz="0" w:space="0" w:color="auto"/>
                <w:right w:val="none" w:sz="0" w:space="0" w:color="auto"/>
              </w:divBdr>
            </w:div>
          </w:divsChild>
        </w:div>
        <w:div w:id="448790701">
          <w:marLeft w:val="0"/>
          <w:marRight w:val="0"/>
          <w:marTop w:val="0"/>
          <w:marBottom w:val="0"/>
          <w:divBdr>
            <w:top w:val="none" w:sz="0" w:space="0" w:color="auto"/>
            <w:left w:val="none" w:sz="0" w:space="0" w:color="auto"/>
            <w:bottom w:val="none" w:sz="0" w:space="0" w:color="auto"/>
            <w:right w:val="none" w:sz="0" w:space="0" w:color="auto"/>
          </w:divBdr>
        </w:div>
        <w:div w:id="550119074">
          <w:marLeft w:val="0"/>
          <w:marRight w:val="0"/>
          <w:marTop w:val="0"/>
          <w:marBottom w:val="0"/>
          <w:divBdr>
            <w:top w:val="none" w:sz="0" w:space="0" w:color="auto"/>
            <w:left w:val="none" w:sz="0" w:space="0" w:color="auto"/>
            <w:bottom w:val="none" w:sz="0" w:space="0" w:color="auto"/>
            <w:right w:val="none" w:sz="0" w:space="0" w:color="auto"/>
          </w:divBdr>
          <w:divsChild>
            <w:div w:id="1743990061">
              <w:marLeft w:val="0"/>
              <w:marRight w:val="0"/>
              <w:marTop w:val="0"/>
              <w:marBottom w:val="0"/>
              <w:divBdr>
                <w:top w:val="none" w:sz="0" w:space="0" w:color="auto"/>
                <w:left w:val="none" w:sz="0" w:space="0" w:color="auto"/>
                <w:bottom w:val="none" w:sz="0" w:space="0" w:color="auto"/>
                <w:right w:val="none" w:sz="0" w:space="0" w:color="auto"/>
              </w:divBdr>
            </w:div>
          </w:divsChild>
        </w:div>
        <w:div w:id="839807389">
          <w:marLeft w:val="0"/>
          <w:marRight w:val="0"/>
          <w:marTop w:val="0"/>
          <w:marBottom w:val="0"/>
          <w:divBdr>
            <w:top w:val="none" w:sz="0" w:space="0" w:color="auto"/>
            <w:left w:val="none" w:sz="0" w:space="0" w:color="auto"/>
            <w:bottom w:val="none" w:sz="0" w:space="0" w:color="auto"/>
            <w:right w:val="none" w:sz="0" w:space="0" w:color="auto"/>
          </w:divBdr>
        </w:div>
        <w:div w:id="1914657998">
          <w:marLeft w:val="0"/>
          <w:marRight w:val="0"/>
          <w:marTop w:val="0"/>
          <w:marBottom w:val="0"/>
          <w:divBdr>
            <w:top w:val="none" w:sz="0" w:space="0" w:color="auto"/>
            <w:left w:val="none" w:sz="0" w:space="0" w:color="auto"/>
            <w:bottom w:val="none" w:sz="0" w:space="0" w:color="auto"/>
            <w:right w:val="none" w:sz="0" w:space="0" w:color="auto"/>
          </w:divBdr>
          <w:divsChild>
            <w:div w:id="1329292034">
              <w:marLeft w:val="0"/>
              <w:marRight w:val="0"/>
              <w:marTop w:val="0"/>
              <w:marBottom w:val="0"/>
              <w:divBdr>
                <w:top w:val="none" w:sz="0" w:space="0" w:color="auto"/>
                <w:left w:val="none" w:sz="0" w:space="0" w:color="auto"/>
                <w:bottom w:val="none" w:sz="0" w:space="0" w:color="auto"/>
                <w:right w:val="none" w:sz="0" w:space="0" w:color="auto"/>
              </w:divBdr>
            </w:div>
          </w:divsChild>
        </w:div>
        <w:div w:id="1604652746">
          <w:marLeft w:val="0"/>
          <w:marRight w:val="0"/>
          <w:marTop w:val="0"/>
          <w:marBottom w:val="0"/>
          <w:divBdr>
            <w:top w:val="none" w:sz="0" w:space="0" w:color="auto"/>
            <w:left w:val="none" w:sz="0" w:space="0" w:color="auto"/>
            <w:bottom w:val="none" w:sz="0" w:space="0" w:color="auto"/>
            <w:right w:val="none" w:sz="0" w:space="0" w:color="auto"/>
          </w:divBdr>
        </w:div>
        <w:div w:id="283116107">
          <w:marLeft w:val="0"/>
          <w:marRight w:val="0"/>
          <w:marTop w:val="0"/>
          <w:marBottom w:val="0"/>
          <w:divBdr>
            <w:top w:val="none" w:sz="0" w:space="0" w:color="auto"/>
            <w:left w:val="none" w:sz="0" w:space="0" w:color="auto"/>
            <w:bottom w:val="none" w:sz="0" w:space="0" w:color="auto"/>
            <w:right w:val="none" w:sz="0" w:space="0" w:color="auto"/>
          </w:divBdr>
          <w:divsChild>
            <w:div w:id="1689672807">
              <w:marLeft w:val="0"/>
              <w:marRight w:val="0"/>
              <w:marTop w:val="0"/>
              <w:marBottom w:val="0"/>
              <w:divBdr>
                <w:top w:val="none" w:sz="0" w:space="0" w:color="auto"/>
                <w:left w:val="none" w:sz="0" w:space="0" w:color="auto"/>
                <w:bottom w:val="none" w:sz="0" w:space="0" w:color="auto"/>
                <w:right w:val="none" w:sz="0" w:space="0" w:color="auto"/>
              </w:divBdr>
            </w:div>
          </w:divsChild>
        </w:div>
        <w:div w:id="2049334618">
          <w:marLeft w:val="0"/>
          <w:marRight w:val="0"/>
          <w:marTop w:val="0"/>
          <w:marBottom w:val="0"/>
          <w:divBdr>
            <w:top w:val="none" w:sz="0" w:space="0" w:color="auto"/>
            <w:left w:val="none" w:sz="0" w:space="0" w:color="auto"/>
            <w:bottom w:val="none" w:sz="0" w:space="0" w:color="auto"/>
            <w:right w:val="none" w:sz="0" w:space="0" w:color="auto"/>
          </w:divBdr>
        </w:div>
        <w:div w:id="1690333475">
          <w:marLeft w:val="0"/>
          <w:marRight w:val="0"/>
          <w:marTop w:val="0"/>
          <w:marBottom w:val="0"/>
          <w:divBdr>
            <w:top w:val="none" w:sz="0" w:space="0" w:color="auto"/>
            <w:left w:val="none" w:sz="0" w:space="0" w:color="auto"/>
            <w:bottom w:val="none" w:sz="0" w:space="0" w:color="auto"/>
            <w:right w:val="none" w:sz="0" w:space="0" w:color="auto"/>
          </w:divBdr>
          <w:divsChild>
            <w:div w:id="1883201452">
              <w:marLeft w:val="0"/>
              <w:marRight w:val="0"/>
              <w:marTop w:val="0"/>
              <w:marBottom w:val="0"/>
              <w:divBdr>
                <w:top w:val="none" w:sz="0" w:space="0" w:color="auto"/>
                <w:left w:val="none" w:sz="0" w:space="0" w:color="auto"/>
                <w:bottom w:val="none" w:sz="0" w:space="0" w:color="auto"/>
                <w:right w:val="none" w:sz="0" w:space="0" w:color="auto"/>
              </w:divBdr>
            </w:div>
          </w:divsChild>
        </w:div>
        <w:div w:id="2025590170">
          <w:marLeft w:val="0"/>
          <w:marRight w:val="0"/>
          <w:marTop w:val="0"/>
          <w:marBottom w:val="0"/>
          <w:divBdr>
            <w:top w:val="none" w:sz="0" w:space="0" w:color="auto"/>
            <w:left w:val="none" w:sz="0" w:space="0" w:color="auto"/>
            <w:bottom w:val="none" w:sz="0" w:space="0" w:color="auto"/>
            <w:right w:val="none" w:sz="0" w:space="0" w:color="auto"/>
          </w:divBdr>
        </w:div>
        <w:div w:id="1761296230">
          <w:marLeft w:val="0"/>
          <w:marRight w:val="0"/>
          <w:marTop w:val="0"/>
          <w:marBottom w:val="0"/>
          <w:divBdr>
            <w:top w:val="none" w:sz="0" w:space="0" w:color="auto"/>
            <w:left w:val="none" w:sz="0" w:space="0" w:color="auto"/>
            <w:bottom w:val="none" w:sz="0" w:space="0" w:color="auto"/>
            <w:right w:val="none" w:sz="0" w:space="0" w:color="auto"/>
          </w:divBdr>
          <w:divsChild>
            <w:div w:id="1232276196">
              <w:marLeft w:val="0"/>
              <w:marRight w:val="0"/>
              <w:marTop w:val="0"/>
              <w:marBottom w:val="0"/>
              <w:divBdr>
                <w:top w:val="none" w:sz="0" w:space="0" w:color="auto"/>
                <w:left w:val="none" w:sz="0" w:space="0" w:color="auto"/>
                <w:bottom w:val="none" w:sz="0" w:space="0" w:color="auto"/>
                <w:right w:val="none" w:sz="0" w:space="0" w:color="auto"/>
              </w:divBdr>
            </w:div>
          </w:divsChild>
        </w:div>
        <w:div w:id="1218931027">
          <w:marLeft w:val="0"/>
          <w:marRight w:val="0"/>
          <w:marTop w:val="0"/>
          <w:marBottom w:val="0"/>
          <w:divBdr>
            <w:top w:val="none" w:sz="0" w:space="0" w:color="auto"/>
            <w:left w:val="none" w:sz="0" w:space="0" w:color="auto"/>
            <w:bottom w:val="none" w:sz="0" w:space="0" w:color="auto"/>
            <w:right w:val="none" w:sz="0" w:space="0" w:color="auto"/>
          </w:divBdr>
        </w:div>
        <w:div w:id="1137381755">
          <w:marLeft w:val="0"/>
          <w:marRight w:val="0"/>
          <w:marTop w:val="0"/>
          <w:marBottom w:val="0"/>
          <w:divBdr>
            <w:top w:val="none" w:sz="0" w:space="0" w:color="auto"/>
            <w:left w:val="none" w:sz="0" w:space="0" w:color="auto"/>
            <w:bottom w:val="none" w:sz="0" w:space="0" w:color="auto"/>
            <w:right w:val="none" w:sz="0" w:space="0" w:color="auto"/>
          </w:divBdr>
          <w:divsChild>
            <w:div w:id="795761465">
              <w:marLeft w:val="0"/>
              <w:marRight w:val="0"/>
              <w:marTop w:val="0"/>
              <w:marBottom w:val="0"/>
              <w:divBdr>
                <w:top w:val="none" w:sz="0" w:space="0" w:color="auto"/>
                <w:left w:val="none" w:sz="0" w:space="0" w:color="auto"/>
                <w:bottom w:val="none" w:sz="0" w:space="0" w:color="auto"/>
                <w:right w:val="none" w:sz="0" w:space="0" w:color="auto"/>
              </w:divBdr>
              <w:divsChild>
                <w:div w:id="1096173798">
                  <w:marLeft w:val="0"/>
                  <w:marRight w:val="0"/>
                  <w:marTop w:val="0"/>
                  <w:marBottom w:val="60"/>
                  <w:divBdr>
                    <w:top w:val="none" w:sz="0" w:space="0" w:color="auto"/>
                    <w:left w:val="none" w:sz="0" w:space="0" w:color="auto"/>
                    <w:bottom w:val="none" w:sz="0" w:space="0" w:color="auto"/>
                    <w:right w:val="none" w:sz="0" w:space="0" w:color="auto"/>
                  </w:divBdr>
                </w:div>
                <w:div w:id="883833081">
                  <w:marLeft w:val="0"/>
                  <w:marRight w:val="0"/>
                  <w:marTop w:val="0"/>
                  <w:marBottom w:val="60"/>
                  <w:divBdr>
                    <w:top w:val="none" w:sz="0" w:space="0" w:color="auto"/>
                    <w:left w:val="none" w:sz="0" w:space="0" w:color="auto"/>
                    <w:bottom w:val="none" w:sz="0" w:space="0" w:color="auto"/>
                    <w:right w:val="none" w:sz="0" w:space="0" w:color="auto"/>
                  </w:divBdr>
                </w:div>
                <w:div w:id="782576173">
                  <w:marLeft w:val="0"/>
                  <w:marRight w:val="0"/>
                  <w:marTop w:val="0"/>
                  <w:marBottom w:val="60"/>
                  <w:divBdr>
                    <w:top w:val="none" w:sz="0" w:space="0" w:color="auto"/>
                    <w:left w:val="none" w:sz="0" w:space="0" w:color="auto"/>
                    <w:bottom w:val="none" w:sz="0" w:space="0" w:color="auto"/>
                    <w:right w:val="none" w:sz="0" w:space="0" w:color="auto"/>
                  </w:divBdr>
                </w:div>
                <w:div w:id="299313236">
                  <w:marLeft w:val="0"/>
                  <w:marRight w:val="0"/>
                  <w:marTop w:val="0"/>
                  <w:marBottom w:val="60"/>
                  <w:divBdr>
                    <w:top w:val="none" w:sz="0" w:space="0" w:color="auto"/>
                    <w:left w:val="none" w:sz="0" w:space="0" w:color="auto"/>
                    <w:bottom w:val="none" w:sz="0" w:space="0" w:color="auto"/>
                    <w:right w:val="none" w:sz="0" w:space="0" w:color="auto"/>
                  </w:divBdr>
                </w:div>
                <w:div w:id="1008288370">
                  <w:marLeft w:val="0"/>
                  <w:marRight w:val="0"/>
                  <w:marTop w:val="0"/>
                  <w:marBottom w:val="60"/>
                  <w:divBdr>
                    <w:top w:val="none" w:sz="0" w:space="0" w:color="auto"/>
                    <w:left w:val="none" w:sz="0" w:space="0" w:color="auto"/>
                    <w:bottom w:val="none" w:sz="0" w:space="0" w:color="auto"/>
                    <w:right w:val="none" w:sz="0" w:space="0" w:color="auto"/>
                  </w:divBdr>
                </w:div>
                <w:div w:id="1562063076">
                  <w:marLeft w:val="0"/>
                  <w:marRight w:val="0"/>
                  <w:marTop w:val="0"/>
                  <w:marBottom w:val="0"/>
                  <w:divBdr>
                    <w:top w:val="none" w:sz="0" w:space="0" w:color="auto"/>
                    <w:left w:val="none" w:sz="0" w:space="0" w:color="auto"/>
                    <w:bottom w:val="none" w:sz="0" w:space="0" w:color="auto"/>
                    <w:right w:val="none" w:sz="0" w:space="0" w:color="auto"/>
                  </w:divBdr>
                  <w:divsChild>
                    <w:div w:id="281958048">
                      <w:marLeft w:val="0"/>
                      <w:marRight w:val="0"/>
                      <w:marTop w:val="0"/>
                      <w:marBottom w:val="0"/>
                      <w:divBdr>
                        <w:top w:val="none" w:sz="0" w:space="0" w:color="auto"/>
                        <w:left w:val="none" w:sz="0" w:space="0" w:color="auto"/>
                        <w:bottom w:val="none" w:sz="0" w:space="0" w:color="auto"/>
                        <w:right w:val="none" w:sz="0" w:space="0" w:color="auto"/>
                      </w:divBdr>
                      <w:divsChild>
                        <w:div w:id="1120301421">
                          <w:marLeft w:val="0"/>
                          <w:marRight w:val="0"/>
                          <w:marTop w:val="0"/>
                          <w:marBottom w:val="0"/>
                          <w:divBdr>
                            <w:top w:val="none" w:sz="0" w:space="0" w:color="auto"/>
                            <w:left w:val="none" w:sz="0" w:space="0" w:color="auto"/>
                            <w:bottom w:val="single" w:sz="6" w:space="0" w:color="auto"/>
                            <w:right w:val="none" w:sz="0" w:space="0" w:color="auto"/>
                          </w:divBdr>
                          <w:divsChild>
                            <w:div w:id="1261454356">
                              <w:marLeft w:val="0"/>
                              <w:marRight w:val="0"/>
                              <w:marTop w:val="0"/>
                              <w:marBottom w:val="0"/>
                              <w:divBdr>
                                <w:top w:val="none" w:sz="0" w:space="0" w:color="auto"/>
                                <w:left w:val="none" w:sz="0" w:space="0" w:color="auto"/>
                                <w:bottom w:val="none" w:sz="0" w:space="0" w:color="auto"/>
                                <w:right w:val="none" w:sz="0" w:space="0" w:color="auto"/>
                              </w:divBdr>
                              <w:divsChild>
                                <w:div w:id="966010331">
                                  <w:marLeft w:val="0"/>
                                  <w:marRight w:val="0"/>
                                  <w:marTop w:val="0"/>
                                  <w:marBottom w:val="60"/>
                                  <w:divBdr>
                                    <w:top w:val="none" w:sz="0" w:space="0" w:color="auto"/>
                                    <w:left w:val="none" w:sz="0" w:space="0" w:color="auto"/>
                                    <w:bottom w:val="none" w:sz="0" w:space="0" w:color="auto"/>
                                    <w:right w:val="none" w:sz="0" w:space="0" w:color="auto"/>
                                  </w:divBdr>
                                </w:div>
                                <w:div w:id="1689872914">
                                  <w:marLeft w:val="0"/>
                                  <w:marRight w:val="0"/>
                                  <w:marTop w:val="0"/>
                                  <w:marBottom w:val="60"/>
                                  <w:divBdr>
                                    <w:top w:val="none" w:sz="0" w:space="0" w:color="auto"/>
                                    <w:left w:val="none" w:sz="0" w:space="0" w:color="auto"/>
                                    <w:bottom w:val="none" w:sz="0" w:space="0" w:color="auto"/>
                                    <w:right w:val="none" w:sz="0" w:space="0" w:color="auto"/>
                                  </w:divBdr>
                                </w:div>
                                <w:div w:id="1730616301">
                                  <w:marLeft w:val="0"/>
                                  <w:marRight w:val="0"/>
                                  <w:marTop w:val="0"/>
                                  <w:marBottom w:val="60"/>
                                  <w:divBdr>
                                    <w:top w:val="none" w:sz="0" w:space="0" w:color="auto"/>
                                    <w:left w:val="none" w:sz="0" w:space="0" w:color="auto"/>
                                    <w:bottom w:val="none" w:sz="0" w:space="0" w:color="auto"/>
                                    <w:right w:val="none" w:sz="0" w:space="0" w:color="auto"/>
                                  </w:divBdr>
                                </w:div>
                                <w:div w:id="1450783933">
                                  <w:marLeft w:val="0"/>
                                  <w:marRight w:val="0"/>
                                  <w:marTop w:val="0"/>
                                  <w:marBottom w:val="60"/>
                                  <w:divBdr>
                                    <w:top w:val="none" w:sz="0" w:space="0" w:color="auto"/>
                                    <w:left w:val="none" w:sz="0" w:space="0" w:color="auto"/>
                                    <w:bottom w:val="none" w:sz="0" w:space="0" w:color="auto"/>
                                    <w:right w:val="none" w:sz="0" w:space="0" w:color="auto"/>
                                  </w:divBdr>
                                </w:div>
                                <w:div w:id="12248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668169">
      <w:bodyDiv w:val="1"/>
      <w:marLeft w:val="0"/>
      <w:marRight w:val="0"/>
      <w:marTop w:val="0"/>
      <w:marBottom w:val="0"/>
      <w:divBdr>
        <w:top w:val="none" w:sz="0" w:space="0" w:color="auto"/>
        <w:left w:val="none" w:sz="0" w:space="0" w:color="auto"/>
        <w:bottom w:val="none" w:sz="0" w:space="0" w:color="auto"/>
        <w:right w:val="none" w:sz="0" w:space="0" w:color="auto"/>
      </w:divBdr>
    </w:div>
    <w:div w:id="1046679412">
      <w:bodyDiv w:val="1"/>
      <w:marLeft w:val="0"/>
      <w:marRight w:val="0"/>
      <w:marTop w:val="0"/>
      <w:marBottom w:val="0"/>
      <w:divBdr>
        <w:top w:val="none" w:sz="0" w:space="0" w:color="auto"/>
        <w:left w:val="none" w:sz="0" w:space="0" w:color="auto"/>
        <w:bottom w:val="none" w:sz="0" w:space="0" w:color="auto"/>
        <w:right w:val="none" w:sz="0" w:space="0" w:color="auto"/>
      </w:divBdr>
    </w:div>
    <w:div w:id="1202599181">
      <w:bodyDiv w:val="1"/>
      <w:marLeft w:val="0"/>
      <w:marRight w:val="0"/>
      <w:marTop w:val="0"/>
      <w:marBottom w:val="0"/>
      <w:divBdr>
        <w:top w:val="none" w:sz="0" w:space="0" w:color="auto"/>
        <w:left w:val="none" w:sz="0" w:space="0" w:color="auto"/>
        <w:bottom w:val="none" w:sz="0" w:space="0" w:color="auto"/>
        <w:right w:val="none" w:sz="0" w:space="0" w:color="auto"/>
      </w:divBdr>
    </w:div>
    <w:div w:id="1206525679">
      <w:bodyDiv w:val="1"/>
      <w:marLeft w:val="0"/>
      <w:marRight w:val="0"/>
      <w:marTop w:val="0"/>
      <w:marBottom w:val="0"/>
      <w:divBdr>
        <w:top w:val="none" w:sz="0" w:space="0" w:color="auto"/>
        <w:left w:val="none" w:sz="0" w:space="0" w:color="auto"/>
        <w:bottom w:val="none" w:sz="0" w:space="0" w:color="auto"/>
        <w:right w:val="none" w:sz="0" w:space="0" w:color="auto"/>
      </w:divBdr>
    </w:div>
    <w:div w:id="1380742179">
      <w:bodyDiv w:val="1"/>
      <w:marLeft w:val="0"/>
      <w:marRight w:val="0"/>
      <w:marTop w:val="0"/>
      <w:marBottom w:val="0"/>
      <w:divBdr>
        <w:top w:val="none" w:sz="0" w:space="0" w:color="auto"/>
        <w:left w:val="none" w:sz="0" w:space="0" w:color="auto"/>
        <w:bottom w:val="none" w:sz="0" w:space="0" w:color="auto"/>
        <w:right w:val="none" w:sz="0" w:space="0" w:color="auto"/>
      </w:divBdr>
    </w:div>
    <w:div w:id="1504248290">
      <w:bodyDiv w:val="1"/>
      <w:marLeft w:val="0"/>
      <w:marRight w:val="0"/>
      <w:marTop w:val="0"/>
      <w:marBottom w:val="0"/>
      <w:divBdr>
        <w:top w:val="none" w:sz="0" w:space="0" w:color="auto"/>
        <w:left w:val="none" w:sz="0" w:space="0" w:color="auto"/>
        <w:bottom w:val="none" w:sz="0" w:space="0" w:color="auto"/>
        <w:right w:val="none" w:sz="0" w:space="0" w:color="auto"/>
      </w:divBdr>
    </w:div>
    <w:div w:id="1543207347">
      <w:bodyDiv w:val="1"/>
      <w:marLeft w:val="0"/>
      <w:marRight w:val="0"/>
      <w:marTop w:val="0"/>
      <w:marBottom w:val="0"/>
      <w:divBdr>
        <w:top w:val="none" w:sz="0" w:space="0" w:color="auto"/>
        <w:left w:val="none" w:sz="0" w:space="0" w:color="auto"/>
        <w:bottom w:val="none" w:sz="0" w:space="0" w:color="auto"/>
        <w:right w:val="none" w:sz="0" w:space="0" w:color="auto"/>
      </w:divBdr>
    </w:div>
    <w:div w:id="1556503890">
      <w:bodyDiv w:val="1"/>
      <w:marLeft w:val="0"/>
      <w:marRight w:val="0"/>
      <w:marTop w:val="0"/>
      <w:marBottom w:val="0"/>
      <w:divBdr>
        <w:top w:val="none" w:sz="0" w:space="0" w:color="auto"/>
        <w:left w:val="none" w:sz="0" w:space="0" w:color="auto"/>
        <w:bottom w:val="none" w:sz="0" w:space="0" w:color="auto"/>
        <w:right w:val="none" w:sz="0" w:space="0" w:color="auto"/>
      </w:divBdr>
    </w:div>
    <w:div w:id="1668249512">
      <w:bodyDiv w:val="1"/>
      <w:marLeft w:val="0"/>
      <w:marRight w:val="0"/>
      <w:marTop w:val="0"/>
      <w:marBottom w:val="0"/>
      <w:divBdr>
        <w:top w:val="none" w:sz="0" w:space="0" w:color="auto"/>
        <w:left w:val="none" w:sz="0" w:space="0" w:color="auto"/>
        <w:bottom w:val="none" w:sz="0" w:space="0" w:color="auto"/>
        <w:right w:val="none" w:sz="0" w:space="0" w:color="auto"/>
      </w:divBdr>
    </w:div>
    <w:div w:id="1685395698">
      <w:bodyDiv w:val="1"/>
      <w:marLeft w:val="0"/>
      <w:marRight w:val="0"/>
      <w:marTop w:val="0"/>
      <w:marBottom w:val="0"/>
      <w:divBdr>
        <w:top w:val="none" w:sz="0" w:space="0" w:color="auto"/>
        <w:left w:val="none" w:sz="0" w:space="0" w:color="auto"/>
        <w:bottom w:val="none" w:sz="0" w:space="0" w:color="auto"/>
        <w:right w:val="none" w:sz="0" w:space="0" w:color="auto"/>
      </w:divBdr>
    </w:div>
    <w:div w:id="1713454971">
      <w:bodyDiv w:val="1"/>
      <w:marLeft w:val="0"/>
      <w:marRight w:val="0"/>
      <w:marTop w:val="0"/>
      <w:marBottom w:val="0"/>
      <w:divBdr>
        <w:top w:val="none" w:sz="0" w:space="0" w:color="auto"/>
        <w:left w:val="none" w:sz="0" w:space="0" w:color="auto"/>
        <w:bottom w:val="none" w:sz="0" w:space="0" w:color="auto"/>
        <w:right w:val="none" w:sz="0" w:space="0" w:color="auto"/>
      </w:divBdr>
      <w:divsChild>
        <w:div w:id="1098865826">
          <w:marLeft w:val="0"/>
          <w:marRight w:val="0"/>
          <w:marTop w:val="0"/>
          <w:marBottom w:val="0"/>
          <w:divBdr>
            <w:top w:val="none" w:sz="0" w:space="0" w:color="auto"/>
            <w:left w:val="none" w:sz="0" w:space="0" w:color="auto"/>
            <w:bottom w:val="none" w:sz="0" w:space="0" w:color="auto"/>
            <w:right w:val="none" w:sz="0" w:space="0" w:color="auto"/>
          </w:divBdr>
          <w:divsChild>
            <w:div w:id="1112090398">
              <w:marLeft w:val="0"/>
              <w:marRight w:val="0"/>
              <w:marTop w:val="0"/>
              <w:marBottom w:val="0"/>
              <w:divBdr>
                <w:top w:val="none" w:sz="0" w:space="0" w:color="auto"/>
                <w:left w:val="none" w:sz="0" w:space="0" w:color="auto"/>
                <w:bottom w:val="none" w:sz="0" w:space="0" w:color="auto"/>
                <w:right w:val="none" w:sz="0" w:space="0" w:color="auto"/>
              </w:divBdr>
            </w:div>
            <w:div w:id="1482427758">
              <w:marLeft w:val="0"/>
              <w:marRight w:val="0"/>
              <w:marTop w:val="0"/>
              <w:marBottom w:val="0"/>
              <w:divBdr>
                <w:top w:val="none" w:sz="0" w:space="0" w:color="auto"/>
                <w:left w:val="none" w:sz="0" w:space="0" w:color="auto"/>
                <w:bottom w:val="none" w:sz="0" w:space="0" w:color="auto"/>
                <w:right w:val="none" w:sz="0" w:space="0" w:color="auto"/>
              </w:divBdr>
              <w:divsChild>
                <w:div w:id="2037272237">
                  <w:marLeft w:val="0"/>
                  <w:marRight w:val="0"/>
                  <w:marTop w:val="0"/>
                  <w:marBottom w:val="0"/>
                  <w:divBdr>
                    <w:top w:val="none" w:sz="0" w:space="0" w:color="auto"/>
                    <w:left w:val="none" w:sz="0" w:space="0" w:color="auto"/>
                    <w:bottom w:val="none" w:sz="0" w:space="0" w:color="auto"/>
                    <w:right w:val="none" w:sz="0" w:space="0" w:color="auto"/>
                  </w:divBdr>
                  <w:divsChild>
                    <w:div w:id="576328208">
                      <w:marLeft w:val="0"/>
                      <w:marRight w:val="0"/>
                      <w:marTop w:val="0"/>
                      <w:marBottom w:val="0"/>
                      <w:divBdr>
                        <w:top w:val="none" w:sz="0" w:space="0" w:color="auto"/>
                        <w:left w:val="none" w:sz="0" w:space="0" w:color="auto"/>
                        <w:bottom w:val="none" w:sz="0" w:space="0" w:color="auto"/>
                        <w:right w:val="none" w:sz="0" w:space="0" w:color="auto"/>
                      </w:divBdr>
                      <w:divsChild>
                        <w:div w:id="749235861">
                          <w:blockQuote w:val="1"/>
                          <w:marLeft w:val="720"/>
                          <w:marRight w:val="720"/>
                          <w:marTop w:val="100"/>
                          <w:marBottom w:val="100"/>
                          <w:divBdr>
                            <w:top w:val="none" w:sz="0" w:space="0" w:color="auto"/>
                            <w:left w:val="none" w:sz="0" w:space="0" w:color="auto"/>
                            <w:bottom w:val="none" w:sz="0" w:space="0" w:color="auto"/>
                            <w:right w:val="none" w:sz="0" w:space="0" w:color="auto"/>
                          </w:divBdr>
                        </w:div>
                        <w:div w:id="1638948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741781077">
      <w:bodyDiv w:val="1"/>
      <w:marLeft w:val="0"/>
      <w:marRight w:val="0"/>
      <w:marTop w:val="0"/>
      <w:marBottom w:val="0"/>
      <w:divBdr>
        <w:top w:val="none" w:sz="0" w:space="0" w:color="auto"/>
        <w:left w:val="none" w:sz="0" w:space="0" w:color="auto"/>
        <w:bottom w:val="none" w:sz="0" w:space="0" w:color="auto"/>
        <w:right w:val="none" w:sz="0" w:space="0" w:color="auto"/>
      </w:divBdr>
    </w:div>
    <w:div w:id="1830057005">
      <w:bodyDiv w:val="1"/>
      <w:marLeft w:val="0"/>
      <w:marRight w:val="0"/>
      <w:marTop w:val="0"/>
      <w:marBottom w:val="0"/>
      <w:divBdr>
        <w:top w:val="none" w:sz="0" w:space="0" w:color="auto"/>
        <w:left w:val="none" w:sz="0" w:space="0" w:color="auto"/>
        <w:bottom w:val="none" w:sz="0" w:space="0" w:color="auto"/>
        <w:right w:val="none" w:sz="0" w:space="0" w:color="auto"/>
      </w:divBdr>
    </w:div>
    <w:div w:id="1873226037">
      <w:bodyDiv w:val="1"/>
      <w:marLeft w:val="0"/>
      <w:marRight w:val="0"/>
      <w:marTop w:val="0"/>
      <w:marBottom w:val="0"/>
      <w:divBdr>
        <w:top w:val="none" w:sz="0" w:space="0" w:color="auto"/>
        <w:left w:val="none" w:sz="0" w:space="0" w:color="auto"/>
        <w:bottom w:val="none" w:sz="0" w:space="0" w:color="auto"/>
        <w:right w:val="none" w:sz="0" w:space="0" w:color="auto"/>
      </w:divBdr>
    </w:div>
    <w:div w:id="1936547882">
      <w:bodyDiv w:val="1"/>
      <w:marLeft w:val="0"/>
      <w:marRight w:val="0"/>
      <w:marTop w:val="0"/>
      <w:marBottom w:val="0"/>
      <w:divBdr>
        <w:top w:val="none" w:sz="0" w:space="0" w:color="auto"/>
        <w:left w:val="none" w:sz="0" w:space="0" w:color="auto"/>
        <w:bottom w:val="none" w:sz="0" w:space="0" w:color="auto"/>
        <w:right w:val="none" w:sz="0" w:space="0" w:color="auto"/>
      </w:divBdr>
      <w:divsChild>
        <w:div w:id="451830190">
          <w:marLeft w:val="0"/>
          <w:marRight w:val="0"/>
          <w:marTop w:val="0"/>
          <w:marBottom w:val="0"/>
          <w:divBdr>
            <w:top w:val="none" w:sz="0" w:space="0" w:color="auto"/>
            <w:left w:val="none" w:sz="0" w:space="0" w:color="auto"/>
            <w:bottom w:val="none" w:sz="0" w:space="0" w:color="auto"/>
            <w:right w:val="none" w:sz="0" w:space="0" w:color="auto"/>
          </w:divBdr>
          <w:divsChild>
            <w:div w:id="1469742823">
              <w:marLeft w:val="0"/>
              <w:marRight w:val="0"/>
              <w:marTop w:val="0"/>
              <w:marBottom w:val="0"/>
              <w:divBdr>
                <w:top w:val="none" w:sz="0" w:space="0" w:color="auto"/>
                <w:left w:val="none" w:sz="0" w:space="0" w:color="auto"/>
                <w:bottom w:val="none" w:sz="0" w:space="0" w:color="auto"/>
                <w:right w:val="none" w:sz="0" w:space="0" w:color="auto"/>
              </w:divBdr>
              <w:divsChild>
                <w:div w:id="223831189">
                  <w:marLeft w:val="0"/>
                  <w:marRight w:val="0"/>
                  <w:marTop w:val="0"/>
                  <w:marBottom w:val="0"/>
                  <w:divBdr>
                    <w:top w:val="none" w:sz="0" w:space="0" w:color="auto"/>
                    <w:left w:val="none" w:sz="0" w:space="0" w:color="auto"/>
                    <w:bottom w:val="none" w:sz="0" w:space="0" w:color="auto"/>
                    <w:right w:val="none" w:sz="0" w:space="0" w:color="auto"/>
                  </w:divBdr>
                  <w:divsChild>
                    <w:div w:id="29367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036282">
          <w:marLeft w:val="0"/>
          <w:marRight w:val="0"/>
          <w:marTop w:val="0"/>
          <w:marBottom w:val="0"/>
          <w:divBdr>
            <w:top w:val="none" w:sz="0" w:space="0" w:color="auto"/>
            <w:left w:val="none" w:sz="0" w:space="0" w:color="auto"/>
            <w:bottom w:val="none" w:sz="0" w:space="0" w:color="auto"/>
            <w:right w:val="none" w:sz="0" w:space="0" w:color="auto"/>
          </w:divBdr>
          <w:divsChild>
            <w:div w:id="1599872803">
              <w:marLeft w:val="0"/>
              <w:marRight w:val="0"/>
              <w:marTop w:val="0"/>
              <w:marBottom w:val="0"/>
              <w:divBdr>
                <w:top w:val="none" w:sz="0" w:space="0" w:color="auto"/>
                <w:left w:val="none" w:sz="0" w:space="0" w:color="auto"/>
                <w:bottom w:val="none" w:sz="0" w:space="0" w:color="auto"/>
                <w:right w:val="none" w:sz="0" w:space="0" w:color="auto"/>
              </w:divBdr>
              <w:divsChild>
                <w:div w:id="1665353398">
                  <w:marLeft w:val="0"/>
                  <w:marRight w:val="0"/>
                  <w:marTop w:val="0"/>
                  <w:marBottom w:val="0"/>
                  <w:divBdr>
                    <w:top w:val="none" w:sz="0" w:space="0" w:color="auto"/>
                    <w:left w:val="none" w:sz="0" w:space="0" w:color="auto"/>
                    <w:bottom w:val="none" w:sz="0" w:space="0" w:color="auto"/>
                    <w:right w:val="none" w:sz="0" w:space="0" w:color="auto"/>
                  </w:divBdr>
                </w:div>
              </w:divsChild>
            </w:div>
            <w:div w:id="1730374829">
              <w:marLeft w:val="0"/>
              <w:marRight w:val="0"/>
              <w:marTop w:val="0"/>
              <w:marBottom w:val="0"/>
              <w:divBdr>
                <w:top w:val="none" w:sz="0" w:space="0" w:color="auto"/>
                <w:left w:val="none" w:sz="0" w:space="0" w:color="auto"/>
                <w:bottom w:val="none" w:sz="0" w:space="0" w:color="auto"/>
                <w:right w:val="none" w:sz="0" w:space="0" w:color="auto"/>
              </w:divBdr>
              <w:divsChild>
                <w:div w:id="1085490253">
                  <w:marLeft w:val="0"/>
                  <w:marRight w:val="0"/>
                  <w:marTop w:val="0"/>
                  <w:marBottom w:val="0"/>
                  <w:divBdr>
                    <w:top w:val="none" w:sz="0" w:space="0" w:color="auto"/>
                    <w:left w:val="none" w:sz="0" w:space="0" w:color="auto"/>
                    <w:bottom w:val="none" w:sz="0" w:space="0" w:color="auto"/>
                    <w:right w:val="none" w:sz="0" w:space="0" w:color="auto"/>
                  </w:divBdr>
                  <w:divsChild>
                    <w:div w:id="1498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51546">
      <w:bodyDiv w:val="1"/>
      <w:marLeft w:val="0"/>
      <w:marRight w:val="0"/>
      <w:marTop w:val="0"/>
      <w:marBottom w:val="0"/>
      <w:divBdr>
        <w:top w:val="none" w:sz="0" w:space="0" w:color="auto"/>
        <w:left w:val="none" w:sz="0" w:space="0" w:color="auto"/>
        <w:bottom w:val="none" w:sz="0" w:space="0" w:color="auto"/>
        <w:right w:val="none" w:sz="0" w:space="0" w:color="auto"/>
      </w:divBdr>
    </w:div>
    <w:div w:id="1981617277">
      <w:bodyDiv w:val="1"/>
      <w:marLeft w:val="0"/>
      <w:marRight w:val="0"/>
      <w:marTop w:val="0"/>
      <w:marBottom w:val="0"/>
      <w:divBdr>
        <w:top w:val="none" w:sz="0" w:space="0" w:color="auto"/>
        <w:left w:val="none" w:sz="0" w:space="0" w:color="auto"/>
        <w:bottom w:val="none" w:sz="0" w:space="0" w:color="auto"/>
        <w:right w:val="none" w:sz="0" w:space="0" w:color="auto"/>
      </w:divBdr>
    </w:div>
    <w:div w:id="2032488396">
      <w:bodyDiv w:val="1"/>
      <w:marLeft w:val="0"/>
      <w:marRight w:val="0"/>
      <w:marTop w:val="0"/>
      <w:marBottom w:val="0"/>
      <w:divBdr>
        <w:top w:val="none" w:sz="0" w:space="0" w:color="auto"/>
        <w:left w:val="none" w:sz="0" w:space="0" w:color="auto"/>
        <w:bottom w:val="none" w:sz="0" w:space="0" w:color="auto"/>
        <w:right w:val="none" w:sz="0" w:space="0" w:color="auto"/>
      </w:divBdr>
    </w:div>
    <w:div w:id="207974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nfo.meteor.com/blog/thoughts-on-angular-meteor-as-a-great-mean-stack" TargetMode="External"/><Relationship Id="rId21" Type="http://schemas.openxmlformats.org/officeDocument/2006/relationships/hyperlink" Target="https://angular.cn/" TargetMode="External"/><Relationship Id="rId42" Type="http://schemas.openxmlformats.org/officeDocument/2006/relationships/hyperlink" Target="http://expressjs.com/" TargetMode="External"/><Relationship Id="rId63" Type="http://schemas.openxmlformats.org/officeDocument/2006/relationships/hyperlink" Target="http://geddyjs.org/" TargetMode="External"/><Relationship Id="rId84" Type="http://schemas.openxmlformats.org/officeDocument/2006/relationships/hyperlink" Target="http://socketstream.org/" TargetMode="External"/><Relationship Id="rId138" Type="http://schemas.openxmlformats.org/officeDocument/2006/relationships/hyperlink" Target="http://www.jdon.com/idea/nodejs/web-app-with-angularjs-and-rest-api-with-node.html" TargetMode="External"/><Relationship Id="rId107" Type="http://schemas.openxmlformats.org/officeDocument/2006/relationships/image" Target="media/image5.emf"/><Relationship Id="rId11" Type="http://schemas.openxmlformats.org/officeDocument/2006/relationships/hyperlink" Target="http://idea.lanyus.com/" TargetMode="External"/><Relationship Id="rId32" Type="http://schemas.openxmlformats.org/officeDocument/2006/relationships/hyperlink" Target="https://www.npmjs.org/package/actionhero" TargetMode="External"/><Relationship Id="rId53" Type="http://schemas.openxmlformats.org/officeDocument/2006/relationships/hyperlink" Target="https://www.npmjs.org/package/flatiron" TargetMode="External"/><Relationship Id="rId74" Type="http://schemas.openxmlformats.org/officeDocument/2006/relationships/hyperlink" Target="http://lib.csdn.net/base/html5" TargetMode="External"/><Relationship Id="rId128" Type="http://schemas.openxmlformats.org/officeDocument/2006/relationships/hyperlink" Target="https://github.com/angular-fullstack/generator-angular-fullstack" TargetMode="External"/><Relationship Id="rId149" Type="http://schemas.openxmlformats.org/officeDocument/2006/relationships/hyperlink" Target="http://114.215.164.12:3000/" TargetMode="External"/><Relationship Id="rId5" Type="http://schemas.openxmlformats.org/officeDocument/2006/relationships/webSettings" Target="webSettings.xml"/><Relationship Id="rId95" Type="http://schemas.openxmlformats.org/officeDocument/2006/relationships/hyperlink" Target="http://www.packtpub.com" TargetMode="External"/><Relationship Id="rId22" Type="http://schemas.openxmlformats.org/officeDocument/2006/relationships/hyperlink" Target="http://ngnice.com/" TargetMode="External"/><Relationship Id="rId43" Type="http://schemas.openxmlformats.org/officeDocument/2006/relationships/hyperlink" Target="https://github.com/strongloop/express" TargetMode="External"/><Relationship Id="rId64" Type="http://schemas.openxmlformats.org/officeDocument/2006/relationships/hyperlink" Target="https://github.com/geddy/geddy" TargetMode="External"/><Relationship Id="rId118" Type="http://schemas.openxmlformats.org/officeDocument/2006/relationships/hyperlink" Target="http://strongloop.com/mobile-application-development/loopback/" TargetMode="External"/><Relationship Id="rId139" Type="http://schemas.openxmlformats.org/officeDocument/2006/relationships/hyperlink" Target="http://ngnice.com/" TargetMode="External"/><Relationship Id="rId80" Type="http://schemas.openxmlformats.org/officeDocument/2006/relationships/hyperlink" Target="https://www.npmjs.org/package/meanio" TargetMode="External"/><Relationship Id="rId85" Type="http://schemas.openxmlformats.org/officeDocument/2006/relationships/hyperlink" Target="http://github.com/socketstream/socketstream" TargetMode="External"/><Relationship Id="rId150" Type="http://schemas.openxmlformats.org/officeDocument/2006/relationships/hyperlink" Target="https://github.com/icyse/mean-blog" TargetMode="External"/><Relationship Id="rId155" Type="http://schemas.openxmlformats.org/officeDocument/2006/relationships/oleObject" Target="embeddings/oleObject3.bin"/><Relationship Id="rId12" Type="http://schemas.openxmlformats.org/officeDocument/2006/relationships/image" Target="media/image1.png"/><Relationship Id="rId17" Type="http://schemas.openxmlformats.org/officeDocument/2006/relationships/hyperlink" Target="https://www.npmjs.com/package/express-generator" TargetMode="External"/><Relationship Id="rId33" Type="http://schemas.openxmlformats.org/officeDocument/2006/relationships/hyperlink" Target="http://strongloop.com/node-js/loopback/" TargetMode="External"/><Relationship Id="rId38" Type="http://schemas.openxmlformats.org/officeDocument/2006/relationships/hyperlink" Target="https://www.npmjs.org/package/fortune" TargetMode="External"/><Relationship Id="rId59" Type="http://schemas.openxmlformats.org/officeDocument/2006/relationships/hyperlink" Target="https://www.npmjs.org/package/locomotive" TargetMode="External"/><Relationship Id="rId103" Type="http://schemas.openxmlformats.org/officeDocument/2006/relationships/hyperlink" Target="https://github.com/meanjs/mean" TargetMode="External"/><Relationship Id="rId108" Type="http://schemas.openxmlformats.org/officeDocument/2006/relationships/oleObject" Target="embeddings/oleObject2.bin"/><Relationship Id="rId124" Type="http://schemas.openxmlformats.org/officeDocument/2006/relationships/image" Target="media/image6.png"/><Relationship Id="rId129" Type="http://schemas.openxmlformats.org/officeDocument/2006/relationships/image" Target="media/image8.png"/><Relationship Id="rId54" Type="http://schemas.openxmlformats.org/officeDocument/2006/relationships/hyperlink" Target="http://www.totaljs.com/" TargetMode="External"/><Relationship Id="rId70" Type="http://schemas.openxmlformats.org/officeDocument/2006/relationships/hyperlink" Target="http://lib.csdn.net/base/javascript" TargetMode="External"/><Relationship Id="rId75" Type="http://schemas.openxmlformats.org/officeDocument/2006/relationships/hyperlink" Target="http://meteor.com/" TargetMode="External"/><Relationship Id="rId91" Type="http://schemas.openxmlformats.org/officeDocument/2006/relationships/hyperlink" Target="https://www.zhihu.com/question/24414899" TargetMode="External"/><Relationship Id="rId96" Type="http://schemas.openxmlformats.org/officeDocument/2006/relationships/image" Target="media/image3.png"/><Relationship Id="rId140" Type="http://schemas.openxmlformats.org/officeDocument/2006/relationships/hyperlink" Target="https://github.com/angular-cn/ng-nice" TargetMode="External"/><Relationship Id="rId145" Type="http://schemas.openxmlformats.org/officeDocument/2006/relationships/hyperlink" Target="https://www.manning.com/books/getting-mean-with-mongo-express-angular-and-node" TargetMode="External"/><Relationship Id="rId1" Type="http://schemas.openxmlformats.org/officeDocument/2006/relationships/customXml" Target="../customXml/item1.xml"/><Relationship Id="rId6" Type="http://schemas.openxmlformats.org/officeDocument/2006/relationships/hyperlink" Target="https://nodejs.org/" TargetMode="External"/><Relationship Id="rId23" Type="http://schemas.openxmlformats.org/officeDocument/2006/relationships/hyperlink" Target="https://github.com/angular-cn/ng-nice" TargetMode="External"/><Relationship Id="rId28" Type="http://schemas.openxmlformats.org/officeDocument/2006/relationships/hyperlink" Target="https://github.com/mcavage/node-restify" TargetMode="External"/><Relationship Id="rId49" Type="http://schemas.openxmlformats.org/officeDocument/2006/relationships/hyperlink" Target="https://github.com/koajs/koa" TargetMode="External"/><Relationship Id="rId114" Type="http://schemas.openxmlformats.org/officeDocument/2006/relationships/hyperlink" Target="http://blog.mongodb.org/post/49262866911/the-mean-stack-mongodb-expressjs-angularjs-and" TargetMode="External"/><Relationship Id="rId119" Type="http://schemas.openxmlformats.org/officeDocument/2006/relationships/hyperlink" Target="http://strongloop.com/strongblog/tj-holowaychuk-sponsorship-of-express/" TargetMode="External"/><Relationship Id="rId44" Type="http://schemas.openxmlformats.org/officeDocument/2006/relationships/hyperlink" Target="http://npmjs.org/express" TargetMode="External"/><Relationship Id="rId60" Type="http://schemas.openxmlformats.org/officeDocument/2006/relationships/hyperlink" Target="http://sailsjs.org/" TargetMode="External"/><Relationship Id="rId65" Type="http://schemas.openxmlformats.org/officeDocument/2006/relationships/hyperlink" Target="https://www.npmjs.org/package/geddy" TargetMode="External"/><Relationship Id="rId81" Type="http://schemas.openxmlformats.org/officeDocument/2006/relationships/hyperlink" Target="http://derbyjs.com/" TargetMode="External"/><Relationship Id="rId86" Type="http://schemas.openxmlformats.org/officeDocument/2006/relationships/hyperlink" Target="https://npmjs.org/package/socketstream" TargetMode="External"/><Relationship Id="rId130" Type="http://schemas.openxmlformats.org/officeDocument/2006/relationships/hyperlink" Target="http://www.cnblogs.com/stoneniqiu/p/5538109.html" TargetMode="External"/><Relationship Id="rId135" Type="http://schemas.openxmlformats.org/officeDocument/2006/relationships/hyperlink" Target="http://www.cnblogs.com/stoneniqiu/p/5659158.html" TargetMode="External"/><Relationship Id="rId151" Type="http://schemas.openxmlformats.org/officeDocument/2006/relationships/hyperlink" Target="http://zackyang.com/" TargetMode="External"/><Relationship Id="rId156" Type="http://schemas.openxmlformats.org/officeDocument/2006/relationships/hyperlink" Target="https://docs.mongodb.com/master/tutorial/install-mongodb-on-ubuntu/" TargetMode="External"/><Relationship Id="rId13" Type="http://schemas.openxmlformats.org/officeDocument/2006/relationships/hyperlink" Target="http://www.cnblogs.com/lhb25/p/10-best-node-js-mvc-frameworks.html" TargetMode="External"/><Relationship Id="rId18" Type="http://schemas.openxmlformats.org/officeDocument/2006/relationships/hyperlink" Target="https://github.com/expressjs/generator" TargetMode="External"/><Relationship Id="rId39" Type="http://schemas.openxmlformats.org/officeDocument/2006/relationships/hyperlink" Target="http://frisbyjs.com/" TargetMode="External"/><Relationship Id="rId109" Type="http://schemas.openxmlformats.org/officeDocument/2006/relationships/hyperlink" Target="http://stackoverflow.com/questions/23199392/difference-between-mean-js-and-mean-io" TargetMode="External"/><Relationship Id="rId34" Type="http://schemas.openxmlformats.org/officeDocument/2006/relationships/hyperlink" Target="https://github.com/strongloop/loopback" TargetMode="External"/><Relationship Id="rId50" Type="http://schemas.openxmlformats.org/officeDocument/2006/relationships/hyperlink" Target="https://www.npmjs.org/package/koa" TargetMode="External"/><Relationship Id="rId55" Type="http://schemas.openxmlformats.org/officeDocument/2006/relationships/hyperlink" Target="https://github.com/totaljs/framework" TargetMode="External"/><Relationship Id="rId76" Type="http://schemas.openxmlformats.org/officeDocument/2006/relationships/hyperlink" Target="https://github.com/meteor/meteor" TargetMode="External"/><Relationship Id="rId97" Type="http://schemas.openxmlformats.org/officeDocument/2006/relationships/hyperlink" Target="http://mean.io/" TargetMode="External"/><Relationship Id="rId104" Type="http://schemas.openxmlformats.org/officeDocument/2006/relationships/hyperlink" Target="http://meanjs.org/generator.html" TargetMode="External"/><Relationship Id="rId120" Type="http://schemas.openxmlformats.org/officeDocument/2006/relationships/hyperlink" Target="https://github.com/DaftMonk/generator-angular-fullstack" TargetMode="External"/><Relationship Id="rId125" Type="http://schemas.openxmlformats.org/officeDocument/2006/relationships/image" Target="media/image7.png"/><Relationship Id="rId141" Type="http://schemas.openxmlformats.org/officeDocument/2006/relationships/hyperlink" Target="https://cnodejs.org/" TargetMode="External"/><Relationship Id="rId146" Type="http://schemas.openxmlformats.org/officeDocument/2006/relationships/image" Target="media/image9.png"/><Relationship Id="rId7" Type="http://schemas.openxmlformats.org/officeDocument/2006/relationships/hyperlink" Target="https://nodejs.org/download/" TargetMode="External"/><Relationship Id="rId71" Type="http://schemas.openxmlformats.org/officeDocument/2006/relationships/hyperlink" Target="http://lib.csdn.net/base/linux" TargetMode="External"/><Relationship Id="rId92" Type="http://schemas.openxmlformats.org/officeDocument/2006/relationships/hyperlink" Target="https://www.npmjs.com/" TargetMode="External"/><Relationship Id="rId2" Type="http://schemas.openxmlformats.org/officeDocument/2006/relationships/numbering" Target="numbering.xml"/><Relationship Id="rId29" Type="http://schemas.openxmlformats.org/officeDocument/2006/relationships/hyperlink" Target="https://www.npmjs.org/package/restify" TargetMode="External"/><Relationship Id="rId24" Type="http://schemas.openxmlformats.org/officeDocument/2006/relationships/hyperlink" Target="http://lib.csdn.net/base/nodejs" TargetMode="External"/><Relationship Id="rId40" Type="http://schemas.openxmlformats.org/officeDocument/2006/relationships/hyperlink" Target="https://github.com/vlucas/frisby" TargetMode="External"/><Relationship Id="rId45" Type="http://schemas.openxmlformats.org/officeDocument/2006/relationships/hyperlink" Target="http://hapijs.com/" TargetMode="External"/><Relationship Id="rId66" Type="http://schemas.openxmlformats.org/officeDocument/2006/relationships/hyperlink" Target="http://compoundjs.com/" TargetMode="External"/><Relationship Id="rId87" Type="http://schemas.openxmlformats.org/officeDocument/2006/relationships/hyperlink" Target="http://blog.fens.me/nodejs-yeoman-intro/" TargetMode="External"/><Relationship Id="rId110" Type="http://schemas.openxmlformats.org/officeDocument/2006/relationships/hyperlink" Target="https://github.com/amoshaviv" TargetMode="External"/><Relationship Id="rId115" Type="http://schemas.openxmlformats.org/officeDocument/2006/relationships/hyperlink" Target="https://www.meteor.com/" TargetMode="External"/><Relationship Id="rId131" Type="http://schemas.openxmlformats.org/officeDocument/2006/relationships/hyperlink" Target="http://www.cnblogs.com/stoneniqiu/p/5551019.html" TargetMode="External"/><Relationship Id="rId136" Type="http://schemas.openxmlformats.org/officeDocument/2006/relationships/hyperlink" Target="http://www.cnblogs.com/stoneniqiu/p/5669419.html" TargetMode="External"/><Relationship Id="rId157" Type="http://schemas.openxmlformats.org/officeDocument/2006/relationships/fontTable" Target="fontTable.xml"/><Relationship Id="rId61" Type="http://schemas.openxmlformats.org/officeDocument/2006/relationships/hyperlink" Target="https://github.com/balderdashy/sails/" TargetMode="External"/><Relationship Id="rId82" Type="http://schemas.openxmlformats.org/officeDocument/2006/relationships/hyperlink" Target="https://github.com/derbyjs/derby" TargetMode="External"/><Relationship Id="rId152" Type="http://schemas.openxmlformats.org/officeDocument/2006/relationships/hyperlink" Target="https://github.com/TossShinHwa/CMS" TargetMode="External"/><Relationship Id="rId19" Type="http://schemas.openxmlformats.org/officeDocument/2006/relationships/hyperlink" Target="http://www.expressjs.com.cn/" TargetMode="External"/><Relationship Id="rId14" Type="http://schemas.openxmlformats.org/officeDocument/2006/relationships/hyperlink" Target="http://ourjs.com/detail/15%E4%B8%AA%E6%9C%80%E5%A5%BD%E7%94%A8%E7%9A%84node-js%E5%90%8E%E7%AB%AF%E6%A1%86%E6%9E%B6" TargetMode="External"/><Relationship Id="rId30" Type="http://schemas.openxmlformats.org/officeDocument/2006/relationships/hyperlink" Target="http://actionherojs.com/" TargetMode="External"/><Relationship Id="rId35" Type="http://schemas.openxmlformats.org/officeDocument/2006/relationships/hyperlink" Target="https://www.npmjs.org/package/loopback" TargetMode="External"/><Relationship Id="rId56" Type="http://schemas.openxmlformats.org/officeDocument/2006/relationships/hyperlink" Target="https://npmjs.org/package/total.js" TargetMode="External"/><Relationship Id="rId77" Type="http://schemas.openxmlformats.org/officeDocument/2006/relationships/hyperlink" Target="https://www.npmjs.org/package/meteor" TargetMode="External"/><Relationship Id="rId100" Type="http://schemas.openxmlformats.org/officeDocument/2006/relationships/hyperlink" Target="http://learn.mean.io/" TargetMode="External"/><Relationship Id="rId105" Type="http://schemas.openxmlformats.org/officeDocument/2006/relationships/hyperlink" Target="https://github.com/yeoman/yo" TargetMode="External"/><Relationship Id="rId126" Type="http://schemas.openxmlformats.org/officeDocument/2006/relationships/hyperlink" Target="http://dancancro.com/meanio_vs_meanjs.html" TargetMode="External"/><Relationship Id="rId147" Type="http://schemas.openxmlformats.org/officeDocument/2006/relationships/hyperlink" Target="http://www.upsnail.com/?p=670" TargetMode="External"/><Relationship Id="rId8" Type="http://schemas.openxmlformats.org/officeDocument/2006/relationships/hyperlink" Target="https://nodejs.org/" TargetMode="External"/><Relationship Id="rId51" Type="http://schemas.openxmlformats.org/officeDocument/2006/relationships/hyperlink" Target="http://flatironjs.org/" TargetMode="External"/><Relationship Id="rId72" Type="http://schemas.openxmlformats.org/officeDocument/2006/relationships/hyperlink" Target="http://lib.csdn.net/base/mysql" TargetMode="External"/><Relationship Id="rId93" Type="http://schemas.openxmlformats.org/officeDocument/2006/relationships/image" Target="media/image2.emf"/><Relationship Id="rId98" Type="http://schemas.openxmlformats.org/officeDocument/2006/relationships/hyperlink" Target="https://github.com/linnovate/mean" TargetMode="External"/><Relationship Id="rId121" Type="http://schemas.openxmlformats.org/officeDocument/2006/relationships/hyperlink" Target="http://www.quora.com/Node-js/Should-I-use-a-MEAN-stack-or-Angular-+-Sails-js-for-a-node-js-powered-back-end-structure-or-framework" TargetMode="External"/><Relationship Id="rId142" Type="http://schemas.openxmlformats.org/officeDocument/2006/relationships/hyperlink" Target="https://github.com/cnodejs/nodeclub" TargetMode="External"/><Relationship Id="rId3" Type="http://schemas.openxmlformats.org/officeDocument/2006/relationships/styles" Target="styles.xml"/><Relationship Id="rId25" Type="http://schemas.openxmlformats.org/officeDocument/2006/relationships/hyperlink" Target="http://lib.csdn.net/base/mysql" TargetMode="External"/><Relationship Id="rId46" Type="http://schemas.openxmlformats.org/officeDocument/2006/relationships/hyperlink" Target="http://github.com/hapijs/hapi" TargetMode="External"/><Relationship Id="rId67" Type="http://schemas.openxmlformats.org/officeDocument/2006/relationships/hyperlink" Target="https://github.com/1602/compound" TargetMode="External"/><Relationship Id="rId116" Type="http://schemas.openxmlformats.org/officeDocument/2006/relationships/hyperlink" Target="http://angular-meteor.com/" TargetMode="External"/><Relationship Id="rId137" Type="http://schemas.openxmlformats.org/officeDocument/2006/relationships/hyperlink" Target="http://www.cnblogs.com/stoneniqiu/p/5690731.html" TargetMode="External"/><Relationship Id="rId158" Type="http://schemas.openxmlformats.org/officeDocument/2006/relationships/theme" Target="theme/theme1.xml"/><Relationship Id="rId20" Type="http://schemas.openxmlformats.org/officeDocument/2006/relationships/hyperlink" Target="https://angularjs.org/" TargetMode="External"/><Relationship Id="rId41" Type="http://schemas.openxmlformats.org/officeDocument/2006/relationships/hyperlink" Target="https://www.npmjs.org/package/frisby" TargetMode="External"/><Relationship Id="rId62" Type="http://schemas.openxmlformats.org/officeDocument/2006/relationships/hyperlink" Target="https://www.npmjs.org/package/sails" TargetMode="External"/><Relationship Id="rId83" Type="http://schemas.openxmlformats.org/officeDocument/2006/relationships/hyperlink" Target="https://www.npmjs.org/package/derby" TargetMode="External"/><Relationship Id="rId88" Type="http://schemas.openxmlformats.org/officeDocument/2006/relationships/hyperlink" Target="http://idlelife.org/archives/491" TargetMode="External"/><Relationship Id="rId111" Type="http://schemas.openxmlformats.org/officeDocument/2006/relationships/hyperlink" Target="http://blog.meanjs.org/post/76726660228/forking-out-of-an-open-source-conflict" TargetMode="External"/><Relationship Id="rId132" Type="http://schemas.openxmlformats.org/officeDocument/2006/relationships/hyperlink" Target="http://www.cnblogs.com/stoneniqiu/p/5556669.html" TargetMode="External"/><Relationship Id="rId153" Type="http://schemas.openxmlformats.org/officeDocument/2006/relationships/hyperlink" Target="http://www.qsc.zju.edu.cn/" TargetMode="External"/><Relationship Id="rId15" Type="http://schemas.openxmlformats.org/officeDocument/2006/relationships/hyperlink" Target="http://www.techweb.com.cn/network/system/2015-12-11/2240069.shtml" TargetMode="External"/><Relationship Id="rId36" Type="http://schemas.openxmlformats.org/officeDocument/2006/relationships/hyperlink" Target="http://fortunejs.com/" TargetMode="External"/><Relationship Id="rId57" Type="http://schemas.openxmlformats.org/officeDocument/2006/relationships/hyperlink" Target="http://locomotivejs.org/" TargetMode="External"/><Relationship Id="rId106" Type="http://schemas.openxmlformats.org/officeDocument/2006/relationships/hyperlink" Target="http://yeoman.io/" TargetMode="External"/><Relationship Id="rId127" Type="http://schemas.openxmlformats.org/officeDocument/2006/relationships/hyperlink" Target="https://angular-fullstack.github.io/" TargetMode="External"/><Relationship Id="rId10" Type="http://schemas.openxmlformats.org/officeDocument/2006/relationships/hyperlink" Target="https://hub.docker.com/r/woailuoli993/jblse/" TargetMode="External"/><Relationship Id="rId31" Type="http://schemas.openxmlformats.org/officeDocument/2006/relationships/hyperlink" Target="https://github.com/evantahler/actionhero" TargetMode="External"/><Relationship Id="rId52" Type="http://schemas.openxmlformats.org/officeDocument/2006/relationships/hyperlink" Target="https://github.com/flatiron/flatiron" TargetMode="External"/><Relationship Id="rId73" Type="http://schemas.openxmlformats.org/officeDocument/2006/relationships/hyperlink" Target="http://lib.csdn.net/base/architecture" TargetMode="External"/><Relationship Id="rId78" Type="http://schemas.openxmlformats.org/officeDocument/2006/relationships/hyperlink" Target="http://mean.io/" TargetMode="External"/><Relationship Id="rId94" Type="http://schemas.openxmlformats.org/officeDocument/2006/relationships/oleObject" Target="embeddings/oleObject1.bin"/><Relationship Id="rId99" Type="http://schemas.openxmlformats.org/officeDocument/2006/relationships/hyperlink" Target="http://www.linnovate.net/" TargetMode="External"/><Relationship Id="rId101" Type="http://schemas.openxmlformats.org/officeDocument/2006/relationships/image" Target="media/image4.png"/><Relationship Id="rId122" Type="http://schemas.openxmlformats.org/officeDocument/2006/relationships/hyperlink" Target="http://cleverstack.io/" TargetMode="External"/><Relationship Id="rId143" Type="http://schemas.openxmlformats.org/officeDocument/2006/relationships/hyperlink" Target="https://boiling-harbor-43090.herokuapp.com/" TargetMode="External"/><Relationship Id="rId148" Type="http://schemas.openxmlformats.org/officeDocument/2006/relationships/hyperlink" Target="https://github.com/lxf/MEAN" TargetMode="External"/><Relationship Id="rId4" Type="http://schemas.openxmlformats.org/officeDocument/2006/relationships/settings" Target="settings.xml"/><Relationship Id="rId9" Type="http://schemas.openxmlformats.org/officeDocument/2006/relationships/hyperlink" Target="https://www.npmjs.com/" TargetMode="External"/><Relationship Id="rId26" Type="http://schemas.openxmlformats.org/officeDocument/2006/relationships/hyperlink" Target="http://lib.csdn.net/base/php" TargetMode="External"/><Relationship Id="rId47" Type="http://schemas.openxmlformats.org/officeDocument/2006/relationships/hyperlink" Target="https://www.npmjs.org/package/hapi" TargetMode="External"/><Relationship Id="rId68" Type="http://schemas.openxmlformats.org/officeDocument/2006/relationships/hyperlink" Target="https://www.npmjs.org/package/compound" TargetMode="External"/><Relationship Id="rId89" Type="http://schemas.openxmlformats.org/officeDocument/2006/relationships/hyperlink" Target="https://github.com/sahat/hackathon-starter" TargetMode="External"/><Relationship Id="rId112" Type="http://schemas.openxmlformats.org/officeDocument/2006/relationships/hyperlink" Target="https://cloud.google.com/solutions/mean/click-to-deploy" TargetMode="External"/><Relationship Id="rId133" Type="http://schemas.openxmlformats.org/officeDocument/2006/relationships/hyperlink" Target="http://www.cnblogs.com/stoneniqiu/p/5613823.html" TargetMode="External"/><Relationship Id="rId154" Type="http://schemas.openxmlformats.org/officeDocument/2006/relationships/image" Target="media/image10.emf"/><Relationship Id="rId16" Type="http://schemas.openxmlformats.org/officeDocument/2006/relationships/hyperlink" Target="http://www.csdn.net/article/2014-03-25/2818964-web-application-frameworks-for-node-js" TargetMode="External"/><Relationship Id="rId37" Type="http://schemas.openxmlformats.org/officeDocument/2006/relationships/hyperlink" Target="https://github.com/daliwali/fortune" TargetMode="External"/><Relationship Id="rId58" Type="http://schemas.openxmlformats.org/officeDocument/2006/relationships/hyperlink" Target="https://github.com/jaredhanson/locomotive" TargetMode="External"/><Relationship Id="rId79" Type="http://schemas.openxmlformats.org/officeDocument/2006/relationships/hyperlink" Target="https://github.com/linnovate/mean" TargetMode="External"/><Relationship Id="rId102" Type="http://schemas.openxmlformats.org/officeDocument/2006/relationships/hyperlink" Target="http://meanjs.org/" TargetMode="External"/><Relationship Id="rId123" Type="http://schemas.openxmlformats.org/officeDocument/2006/relationships/hyperlink" Target="https://github.com/sahat/hackathon-starter" TargetMode="External"/><Relationship Id="rId144" Type="http://schemas.openxmlformats.org/officeDocument/2006/relationships/hyperlink" Target="https://github.com/lushen/imprint" TargetMode="External"/><Relationship Id="rId90" Type="http://schemas.openxmlformats.org/officeDocument/2006/relationships/hyperlink" Target="http://nodeframework.com/" TargetMode="External"/><Relationship Id="rId27" Type="http://schemas.openxmlformats.org/officeDocument/2006/relationships/hyperlink" Target="http://mcavage.github.io/node-restify/" TargetMode="External"/><Relationship Id="rId48" Type="http://schemas.openxmlformats.org/officeDocument/2006/relationships/hyperlink" Target="http://koajs.com/" TargetMode="External"/><Relationship Id="rId69" Type="http://schemas.openxmlformats.org/officeDocument/2006/relationships/hyperlink" Target="http://lib.csdn.net/base/mongodb" TargetMode="External"/><Relationship Id="rId113" Type="http://schemas.openxmlformats.org/officeDocument/2006/relationships/hyperlink" Target="https://www.digitalocean.com/features/one-click-apps/mean/" TargetMode="External"/><Relationship Id="rId134" Type="http://schemas.openxmlformats.org/officeDocument/2006/relationships/hyperlink" Target="http://www.cnblogs.com/stoneniqiu/p/5641721.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CBE14-5DFE-4F2A-A609-1723C8546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22</Pages>
  <Words>4387</Words>
  <Characters>25012</Characters>
  <Application>Microsoft Office Word</Application>
  <DocSecurity>0</DocSecurity>
  <Lines>208</Lines>
  <Paragraphs>58</Paragraphs>
  <ScaleCrop>false</ScaleCrop>
  <Company>Win10NeT.COM</Company>
  <LinksUpToDate>false</LinksUpToDate>
  <CharactersWithSpaces>29341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Leung</dc:creator>
  <cp:keywords/>
  <dc:description/>
  <cp:lastModifiedBy>Eric Leung</cp:lastModifiedBy>
  <cp:revision>163</cp:revision>
  <dcterms:created xsi:type="dcterms:W3CDTF">2017-04-02T14:00:00Z</dcterms:created>
  <dcterms:modified xsi:type="dcterms:W3CDTF">2017-04-03T13:28:00Z</dcterms:modified>
</cp:coreProperties>
</file>